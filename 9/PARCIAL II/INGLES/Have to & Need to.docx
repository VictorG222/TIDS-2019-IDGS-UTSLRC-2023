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90EF6" w:rsidRPr="0037753F" w:rsidRDefault="00EA3621">
      <w:pPr>
        <w:pBdr>
          <w:top w:val="nil"/>
          <w:left w:val="nil"/>
          <w:bottom w:val="nil"/>
          <w:right w:val="nil"/>
          <w:between w:val="nil"/>
        </w:pBdr>
        <w:rPr>
          <w:b/>
          <w:sz w:val="20"/>
          <w:szCs w:val="28"/>
          <w:rPrChange w:id="0" w:author="Victor Galvan" w:date="2022-11-01T19:12:00Z">
            <w:rPr>
              <w:b/>
              <w:sz w:val="28"/>
              <w:szCs w:val="28"/>
            </w:rPr>
          </w:rPrChange>
        </w:rPr>
      </w:pPr>
      <w:r w:rsidRPr="0037753F">
        <w:rPr>
          <w:b/>
          <w:sz w:val="20"/>
          <w:szCs w:val="28"/>
          <w:rPrChange w:id="1" w:author="Victor Galvan" w:date="2022-11-01T19:12:00Z">
            <w:rPr>
              <w:b/>
              <w:sz w:val="28"/>
              <w:szCs w:val="28"/>
            </w:rPr>
          </w:rPrChange>
        </w:rPr>
        <w:t xml:space="preserve">1. Complete the sentences with both the correct form of </w:t>
      </w:r>
      <w:r w:rsidRPr="0037753F">
        <w:rPr>
          <w:b/>
          <w:color w:val="0087CC"/>
          <w:sz w:val="20"/>
          <w:szCs w:val="28"/>
          <w:rPrChange w:id="2" w:author="Victor Galvan" w:date="2022-11-01T19:12:00Z">
            <w:rPr>
              <w:b/>
              <w:color w:val="0087CC"/>
              <w:sz w:val="28"/>
              <w:szCs w:val="28"/>
            </w:rPr>
          </w:rPrChange>
        </w:rPr>
        <w:t>have to</w:t>
      </w:r>
      <w:r w:rsidRPr="0037753F">
        <w:rPr>
          <w:b/>
          <w:sz w:val="20"/>
          <w:szCs w:val="28"/>
          <w:rPrChange w:id="3" w:author="Victor Galvan" w:date="2022-11-01T19:12:00Z">
            <w:rPr>
              <w:b/>
              <w:sz w:val="28"/>
              <w:szCs w:val="28"/>
            </w:rPr>
          </w:rPrChange>
        </w:rPr>
        <w:t xml:space="preserve"> and </w:t>
      </w:r>
      <w:r w:rsidRPr="0037753F">
        <w:rPr>
          <w:b/>
          <w:color w:val="0087CC"/>
          <w:sz w:val="20"/>
          <w:szCs w:val="28"/>
          <w:rPrChange w:id="4" w:author="Victor Galvan" w:date="2022-11-01T19:12:00Z">
            <w:rPr>
              <w:b/>
              <w:color w:val="0087CC"/>
              <w:sz w:val="28"/>
              <w:szCs w:val="28"/>
            </w:rPr>
          </w:rPrChange>
        </w:rPr>
        <w:t>need to</w:t>
      </w:r>
      <w:r w:rsidRPr="0037753F">
        <w:rPr>
          <w:b/>
          <w:sz w:val="20"/>
          <w:szCs w:val="28"/>
          <w:rPrChange w:id="5" w:author="Victor Galvan" w:date="2022-11-01T19:12:00Z">
            <w:rPr>
              <w:b/>
              <w:sz w:val="28"/>
              <w:szCs w:val="28"/>
            </w:rPr>
          </w:rPrChange>
        </w:rPr>
        <w:t xml:space="preserve"> and the verb in parentheses. </w:t>
      </w:r>
    </w:p>
    <w:p w:rsidR="00990EF6" w:rsidRPr="0037753F" w:rsidRDefault="00990EF6">
      <w:pPr>
        <w:pBdr>
          <w:top w:val="nil"/>
          <w:left w:val="nil"/>
          <w:bottom w:val="nil"/>
          <w:right w:val="nil"/>
          <w:between w:val="nil"/>
        </w:pBdr>
        <w:rPr>
          <w:b/>
          <w:sz w:val="20"/>
          <w:szCs w:val="28"/>
          <w:rPrChange w:id="6" w:author="Victor Galvan" w:date="2022-11-01T19:12:00Z">
            <w:rPr>
              <w:b/>
              <w:sz w:val="28"/>
              <w:szCs w:val="28"/>
            </w:rPr>
          </w:rPrChange>
        </w:rPr>
      </w:pPr>
    </w:p>
    <w:p w:rsidR="00990EF6" w:rsidRPr="0037753F" w:rsidRDefault="00EA3621">
      <w:pPr>
        <w:pBdr>
          <w:top w:val="nil"/>
          <w:left w:val="nil"/>
          <w:bottom w:val="nil"/>
          <w:right w:val="nil"/>
          <w:between w:val="nil"/>
        </w:pBdr>
        <w:rPr>
          <w:b/>
          <w:sz w:val="20"/>
          <w:szCs w:val="28"/>
          <w:rPrChange w:id="7" w:author="Victor Galvan" w:date="2022-11-01T19:12:00Z">
            <w:rPr>
              <w:b/>
              <w:sz w:val="28"/>
              <w:szCs w:val="28"/>
            </w:rPr>
          </w:rPrChange>
        </w:rPr>
      </w:pPr>
      <w:r w:rsidRPr="0037753F">
        <w:rPr>
          <w:b/>
          <w:sz w:val="20"/>
          <w:szCs w:val="28"/>
          <w:rPrChange w:id="8" w:author="Victor Galvan" w:date="2022-11-01T19:12:00Z">
            <w:rPr>
              <w:b/>
              <w:sz w:val="28"/>
              <w:szCs w:val="28"/>
            </w:rPr>
          </w:rPrChange>
        </w:rPr>
        <w:t>Sentences may be positive, negative, or questions in the past or present:</w:t>
      </w:r>
    </w:p>
    <w:p w:rsidR="00990EF6" w:rsidRPr="0037753F" w:rsidRDefault="00990EF6">
      <w:pPr>
        <w:pBdr>
          <w:top w:val="nil"/>
          <w:left w:val="nil"/>
          <w:bottom w:val="nil"/>
          <w:right w:val="nil"/>
          <w:between w:val="nil"/>
        </w:pBdr>
        <w:rPr>
          <w:b/>
          <w:sz w:val="20"/>
          <w:szCs w:val="28"/>
          <w:rPrChange w:id="9" w:author="Victor Galvan" w:date="2022-11-01T19:12:00Z">
            <w:rPr>
              <w:b/>
              <w:sz w:val="28"/>
              <w:szCs w:val="28"/>
            </w:rPr>
          </w:rPrChange>
        </w:rPr>
      </w:pPr>
    </w:p>
    <w:tbl>
      <w:tblPr>
        <w:tblStyle w:val="a"/>
        <w:tblW w:w="925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25"/>
        <w:gridCol w:w="3420"/>
        <w:gridCol w:w="5310"/>
      </w:tblGrid>
      <w:tr w:rsidR="00990EF6" w:rsidRPr="0037753F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990EF6" w:rsidRPr="0037753F" w:rsidRDefault="00EA3621">
            <w:pPr>
              <w:widowControl w:val="0"/>
              <w:rPr>
                <w:sz w:val="20"/>
                <w:rPrChange w:id="10" w:author="Victor Galvan" w:date="2022-11-01T19:12:00Z">
                  <w:rPr/>
                </w:rPrChange>
              </w:rPr>
            </w:pPr>
            <w:r w:rsidRPr="0037753F">
              <w:rPr>
                <w:sz w:val="20"/>
                <w:rPrChange w:id="11" w:author="Victor Galvan" w:date="2022-11-01T19:12:00Z">
                  <w:rPr/>
                </w:rPrChange>
              </w:rPr>
              <w:t>a.</w:t>
            </w:r>
          </w:p>
        </w:tc>
        <w:tc>
          <w:tcPr>
            <w:tcW w:w="3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990EF6" w:rsidRPr="0037753F" w:rsidRDefault="00EA3621">
            <w:pPr>
              <w:widowControl w:val="0"/>
              <w:jc w:val="center"/>
              <w:rPr>
                <w:b/>
                <w:sz w:val="20"/>
                <w:rPrChange w:id="12" w:author="Victor Galvan" w:date="2022-11-01T19:12:00Z">
                  <w:rPr>
                    <w:b/>
                  </w:rPr>
                </w:rPrChange>
              </w:rPr>
            </w:pPr>
            <w:r w:rsidRPr="0037753F">
              <w:rPr>
                <w:b/>
                <w:noProof/>
                <w:sz w:val="20"/>
                <w:lang w:val="es-MX"/>
                <w:rPrChange w:id="13" w:author="Victor Galvan" w:date="2022-11-01T19:12:00Z">
                  <w:rPr>
                    <w:b/>
                    <w:noProof/>
                    <w:lang w:val="es-MX"/>
                  </w:rPr>
                </w:rPrChange>
              </w:rPr>
              <w:drawing>
                <wp:inline distT="114300" distB="114300" distL="114300" distR="114300" wp14:anchorId="5503F9F8" wp14:editId="14997231">
                  <wp:extent cx="2038350" cy="1447800"/>
                  <wp:effectExtent l="0" t="0" r="0" b="0"/>
                  <wp:docPr id="13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447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990EF6" w:rsidRPr="0037753F" w:rsidRDefault="00EA36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14" w:author="Victor Galvan" w:date="2022-11-01T19:12:00Z">
                  <w:rPr/>
                </w:rPrChange>
              </w:rPr>
            </w:pPr>
            <w:r w:rsidRPr="0037753F">
              <w:rPr>
                <w:sz w:val="20"/>
                <w:rPrChange w:id="15" w:author="Victor Galvan" w:date="2022-11-01T19:12:00Z">
                  <w:rPr/>
                </w:rPrChange>
              </w:rPr>
              <w:t>Mary was late this morning. She ... (run) to catch the bus.</w:t>
            </w:r>
          </w:p>
          <w:p w:rsidR="00990EF6" w:rsidRPr="0037753F" w:rsidRDefault="00990E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16" w:author="Victor Galvan" w:date="2022-11-01T19:12:00Z">
                  <w:rPr/>
                </w:rPrChange>
              </w:rPr>
            </w:pPr>
          </w:p>
          <w:p w:rsidR="00990EF6" w:rsidRPr="0037753F" w:rsidRDefault="00EA362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17" w:author="Victor Galvan" w:date="2022-11-01T19:12:00Z">
                  <w:rPr/>
                </w:rPrChange>
              </w:rPr>
            </w:pPr>
            <w:r w:rsidRPr="0037753F">
              <w:rPr>
                <w:color w:val="4AA73D"/>
                <w:sz w:val="20"/>
                <w:rPrChange w:id="18" w:author="Victor Galvan" w:date="2022-11-01T19:12:00Z">
                  <w:rPr>
                    <w:color w:val="4AA73D"/>
                  </w:rPr>
                </w:rPrChange>
              </w:rPr>
              <w:t>had to run</w:t>
            </w:r>
          </w:p>
          <w:p w:rsidR="00990EF6" w:rsidRPr="0037753F" w:rsidRDefault="00EA362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19" w:author="Victor Galvan" w:date="2022-11-01T19:12:00Z">
                  <w:rPr/>
                </w:rPrChange>
              </w:rPr>
            </w:pPr>
            <w:r w:rsidRPr="0037753F">
              <w:rPr>
                <w:color w:val="4AA73D"/>
                <w:sz w:val="20"/>
                <w:rPrChange w:id="20" w:author="Victor Galvan" w:date="2022-11-01T19:12:00Z">
                  <w:rPr>
                    <w:color w:val="4AA73D"/>
                  </w:rPr>
                </w:rPrChange>
              </w:rPr>
              <w:t>needed to run</w:t>
            </w:r>
          </w:p>
        </w:tc>
      </w:tr>
      <w:tr w:rsidR="00990EF6" w:rsidRPr="0037753F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990EF6" w:rsidRPr="0037753F" w:rsidRDefault="00EA3621">
            <w:pPr>
              <w:widowControl w:val="0"/>
              <w:rPr>
                <w:sz w:val="20"/>
                <w:rPrChange w:id="21" w:author="Victor Galvan" w:date="2022-11-01T19:12:00Z">
                  <w:rPr/>
                </w:rPrChange>
              </w:rPr>
            </w:pPr>
            <w:r w:rsidRPr="0037753F">
              <w:rPr>
                <w:sz w:val="20"/>
                <w:rPrChange w:id="22" w:author="Victor Galvan" w:date="2022-11-01T19:12:00Z">
                  <w:rPr/>
                </w:rPrChange>
              </w:rPr>
              <w:t>b.</w:t>
            </w:r>
          </w:p>
        </w:tc>
        <w:tc>
          <w:tcPr>
            <w:tcW w:w="3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990EF6" w:rsidRPr="0037753F" w:rsidRDefault="00EA3621">
            <w:pPr>
              <w:widowControl w:val="0"/>
              <w:jc w:val="center"/>
              <w:rPr>
                <w:sz w:val="20"/>
                <w:rPrChange w:id="23" w:author="Victor Galvan" w:date="2022-11-01T19:12:00Z">
                  <w:rPr/>
                </w:rPrChange>
              </w:rPr>
            </w:pPr>
            <w:r w:rsidRPr="0037753F">
              <w:rPr>
                <w:b/>
                <w:noProof/>
                <w:sz w:val="20"/>
                <w:lang w:val="es-MX"/>
                <w:rPrChange w:id="24" w:author="Victor Galvan" w:date="2022-11-01T19:12:00Z">
                  <w:rPr>
                    <w:b/>
                    <w:noProof/>
                    <w:lang w:val="es-MX"/>
                  </w:rPr>
                </w:rPrChange>
              </w:rPr>
              <w:drawing>
                <wp:inline distT="114300" distB="114300" distL="114300" distR="114300" wp14:anchorId="5DBE8622" wp14:editId="712CB95D">
                  <wp:extent cx="2038350" cy="1447800"/>
                  <wp:effectExtent l="0" t="0" r="0" b="0"/>
                  <wp:docPr id="3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447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990EF6" w:rsidRPr="0037753F" w:rsidRDefault="00EA36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25" w:author="Victor Galvan" w:date="2022-11-01T19:12:00Z">
                  <w:rPr/>
                </w:rPrChange>
              </w:rPr>
            </w:pPr>
            <w:r w:rsidRPr="0037753F">
              <w:rPr>
                <w:sz w:val="20"/>
                <w:rPrChange w:id="26" w:author="Victor Galvan" w:date="2022-11-01T19:12:00Z">
                  <w:rPr/>
                </w:rPrChange>
              </w:rPr>
              <w:t>My brother is so lazy. He … (work) harder.</w:t>
            </w:r>
          </w:p>
          <w:p w:rsidR="00990EF6" w:rsidRPr="0037753F" w:rsidRDefault="00990E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27" w:author="Victor Galvan" w:date="2022-11-01T19:12:00Z">
                  <w:rPr/>
                </w:rPrChange>
              </w:rPr>
            </w:pPr>
          </w:p>
          <w:p w:rsidR="00990EF6" w:rsidRPr="0037753F" w:rsidRDefault="0042321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28" w:author="Victor Galvan" w:date="2022-11-01T19:12:00Z">
                  <w:rPr/>
                </w:rPrChange>
              </w:rPr>
            </w:pPr>
            <w:ins w:id="29" w:author="Victor Galvan" w:date="2022-11-01T19:13:00Z">
              <w:r>
                <w:rPr>
                  <w:sz w:val="20"/>
                </w:rPr>
                <w:t>Has to work</w:t>
              </w:r>
            </w:ins>
          </w:p>
          <w:p w:rsidR="00990EF6" w:rsidRPr="0037753F" w:rsidRDefault="0042321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30" w:author="Victor Galvan" w:date="2022-11-01T19:12:00Z">
                  <w:rPr/>
                </w:rPrChange>
              </w:rPr>
            </w:pPr>
            <w:ins w:id="31" w:author="Victor Galvan" w:date="2022-11-01T19:13:00Z">
              <w:r>
                <w:rPr>
                  <w:sz w:val="20"/>
                </w:rPr>
                <w:t>Needs to work</w:t>
              </w:r>
            </w:ins>
          </w:p>
        </w:tc>
      </w:tr>
      <w:tr w:rsidR="00990EF6" w:rsidRPr="0037753F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990EF6" w:rsidRPr="0037753F" w:rsidRDefault="00EA3621">
            <w:pPr>
              <w:widowControl w:val="0"/>
              <w:rPr>
                <w:sz w:val="20"/>
                <w:rPrChange w:id="32" w:author="Victor Galvan" w:date="2022-11-01T19:12:00Z">
                  <w:rPr/>
                </w:rPrChange>
              </w:rPr>
            </w:pPr>
            <w:r w:rsidRPr="0037753F">
              <w:rPr>
                <w:sz w:val="20"/>
                <w:rPrChange w:id="33" w:author="Victor Galvan" w:date="2022-11-01T19:12:00Z">
                  <w:rPr/>
                </w:rPrChange>
              </w:rPr>
              <w:t>c.</w:t>
            </w:r>
          </w:p>
        </w:tc>
        <w:tc>
          <w:tcPr>
            <w:tcW w:w="3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990EF6" w:rsidRPr="0037753F" w:rsidRDefault="00EA3621">
            <w:pPr>
              <w:widowControl w:val="0"/>
              <w:jc w:val="center"/>
              <w:rPr>
                <w:sz w:val="20"/>
                <w:rPrChange w:id="34" w:author="Victor Galvan" w:date="2022-11-01T19:12:00Z">
                  <w:rPr/>
                </w:rPrChange>
              </w:rPr>
            </w:pPr>
            <w:r w:rsidRPr="0037753F">
              <w:rPr>
                <w:b/>
                <w:noProof/>
                <w:sz w:val="20"/>
                <w:lang w:val="es-MX"/>
                <w:rPrChange w:id="35" w:author="Victor Galvan" w:date="2022-11-01T19:12:00Z">
                  <w:rPr>
                    <w:b/>
                    <w:noProof/>
                    <w:lang w:val="es-MX"/>
                  </w:rPr>
                </w:rPrChange>
              </w:rPr>
              <w:drawing>
                <wp:inline distT="114300" distB="114300" distL="114300" distR="114300" wp14:anchorId="5BD01E05" wp14:editId="5A1C7BC2">
                  <wp:extent cx="2038350" cy="1447800"/>
                  <wp:effectExtent l="0" t="0" r="0" b="0"/>
                  <wp:docPr id="6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447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990EF6" w:rsidRPr="0037753F" w:rsidRDefault="00EA36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36" w:author="Victor Galvan" w:date="2022-11-01T19:12:00Z">
                  <w:rPr/>
                </w:rPrChange>
              </w:rPr>
            </w:pPr>
            <w:r w:rsidRPr="0037753F">
              <w:rPr>
                <w:sz w:val="20"/>
                <w:rPrChange w:id="37" w:author="Victor Galvan" w:date="2022-11-01T19:12:00Z">
                  <w:rPr/>
                </w:rPrChange>
              </w:rPr>
              <w:t>It’s OK if you stay home. You … (not / come) with me.</w:t>
            </w:r>
          </w:p>
          <w:p w:rsidR="00990EF6" w:rsidRPr="0037753F" w:rsidRDefault="00990E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38" w:author="Victor Galvan" w:date="2022-11-01T19:12:00Z">
                  <w:rPr/>
                </w:rPrChange>
              </w:rPr>
            </w:pPr>
          </w:p>
          <w:p w:rsidR="00990EF6" w:rsidRPr="0037753F" w:rsidRDefault="00D91BA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39" w:author="Victor Galvan" w:date="2022-11-01T19:12:00Z">
                  <w:rPr/>
                </w:rPrChange>
              </w:rPr>
            </w:pPr>
            <w:ins w:id="40" w:author="Victor Galvan" w:date="2022-11-01T19:14:00Z">
              <w:r>
                <w:rPr>
                  <w:sz w:val="20"/>
                </w:rPr>
                <w:t xml:space="preserve">You </w:t>
              </w:r>
              <w:r>
                <w:rPr>
                  <w:sz w:val="20"/>
                  <w:lang w:val="en-US"/>
                </w:rPr>
                <w:t xml:space="preserve">don’t </w:t>
              </w:r>
              <w:r>
                <w:rPr>
                  <w:sz w:val="20"/>
                </w:rPr>
                <w:t>have to come</w:t>
              </w:r>
            </w:ins>
          </w:p>
          <w:p w:rsidR="00990EF6" w:rsidRPr="0037753F" w:rsidRDefault="00D91BA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41" w:author="Victor Galvan" w:date="2022-11-01T19:12:00Z">
                  <w:rPr/>
                </w:rPrChange>
              </w:rPr>
            </w:pPr>
            <w:ins w:id="42" w:author="Victor Galvan" w:date="2022-11-01T19:14:00Z">
              <w:r>
                <w:rPr>
                  <w:sz w:val="20"/>
                </w:rPr>
                <w:t xml:space="preserve">You </w:t>
              </w:r>
              <w:r>
                <w:rPr>
                  <w:sz w:val="20"/>
                  <w:lang w:val="en-US"/>
                </w:rPr>
                <w:t xml:space="preserve">don’t </w:t>
              </w:r>
              <w:r>
                <w:rPr>
                  <w:sz w:val="20"/>
                </w:rPr>
                <w:t>need to come</w:t>
              </w:r>
            </w:ins>
          </w:p>
        </w:tc>
      </w:tr>
      <w:tr w:rsidR="00990EF6" w:rsidRPr="0037753F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990EF6" w:rsidRPr="0037753F" w:rsidRDefault="00EA3621">
            <w:pPr>
              <w:widowControl w:val="0"/>
              <w:rPr>
                <w:sz w:val="20"/>
                <w:rPrChange w:id="43" w:author="Victor Galvan" w:date="2022-11-01T19:12:00Z">
                  <w:rPr/>
                </w:rPrChange>
              </w:rPr>
            </w:pPr>
            <w:r w:rsidRPr="0037753F">
              <w:rPr>
                <w:sz w:val="20"/>
                <w:rPrChange w:id="44" w:author="Victor Galvan" w:date="2022-11-01T19:12:00Z">
                  <w:rPr/>
                </w:rPrChange>
              </w:rPr>
              <w:t>d.</w:t>
            </w:r>
          </w:p>
        </w:tc>
        <w:tc>
          <w:tcPr>
            <w:tcW w:w="3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990EF6" w:rsidRPr="0037753F" w:rsidRDefault="00EA3621">
            <w:pPr>
              <w:widowControl w:val="0"/>
              <w:jc w:val="center"/>
              <w:rPr>
                <w:sz w:val="20"/>
                <w:rPrChange w:id="45" w:author="Victor Galvan" w:date="2022-11-01T19:12:00Z">
                  <w:rPr/>
                </w:rPrChange>
              </w:rPr>
            </w:pPr>
            <w:r w:rsidRPr="0037753F">
              <w:rPr>
                <w:b/>
                <w:noProof/>
                <w:sz w:val="20"/>
                <w:lang w:val="es-MX"/>
                <w:rPrChange w:id="46" w:author="Victor Galvan" w:date="2022-11-01T19:12:00Z">
                  <w:rPr>
                    <w:b/>
                    <w:noProof/>
                    <w:lang w:val="es-MX"/>
                  </w:rPr>
                </w:rPrChange>
              </w:rPr>
              <w:drawing>
                <wp:inline distT="114300" distB="114300" distL="114300" distR="114300" wp14:anchorId="11C4A86E" wp14:editId="407E4D77">
                  <wp:extent cx="2038350" cy="1447800"/>
                  <wp:effectExtent l="0" t="0" r="0" b="0"/>
                  <wp:docPr id="5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447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990EF6" w:rsidRPr="0037753F" w:rsidRDefault="00EA36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47" w:author="Victor Galvan" w:date="2022-11-01T19:12:00Z">
                  <w:rPr/>
                </w:rPrChange>
              </w:rPr>
            </w:pPr>
            <w:r w:rsidRPr="0037753F">
              <w:rPr>
                <w:sz w:val="20"/>
                <w:rPrChange w:id="48" w:author="Victor Galvan" w:date="2022-11-01T19:12:00Z">
                  <w:rPr/>
                </w:rPrChange>
              </w:rPr>
              <w:t>When … (you / leave)</w:t>
            </w:r>
            <w:del w:id="49" w:author="Victor Galvan" w:date="2022-11-01T19:15:00Z">
              <w:r w:rsidRPr="0037753F" w:rsidDel="00AF5DD1">
                <w:rPr>
                  <w:color w:val="0087CC"/>
                  <w:sz w:val="20"/>
                  <w:rPrChange w:id="50" w:author="Victor Galvan" w:date="2022-11-01T19:12:00Z">
                    <w:rPr>
                      <w:color w:val="0087CC"/>
                    </w:rPr>
                  </w:rPrChange>
                </w:rPr>
                <w:delText xml:space="preserve"> </w:delText>
              </w:r>
            </w:del>
            <w:r w:rsidRPr="0037753F">
              <w:rPr>
                <w:sz w:val="20"/>
                <w:rPrChange w:id="51" w:author="Victor Galvan" w:date="2022-11-01T19:12:00Z">
                  <w:rPr/>
                </w:rPrChange>
              </w:rPr>
              <w:t>? Soon?</w:t>
            </w:r>
          </w:p>
          <w:p w:rsidR="00990EF6" w:rsidRPr="0037753F" w:rsidRDefault="00990E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52" w:author="Victor Galvan" w:date="2022-11-01T19:12:00Z">
                  <w:rPr/>
                </w:rPrChange>
              </w:rPr>
            </w:pPr>
          </w:p>
          <w:p w:rsidR="00990EF6" w:rsidRPr="0037753F" w:rsidRDefault="00AF5DD1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53" w:author="Victor Galvan" w:date="2022-11-01T19:12:00Z">
                  <w:rPr/>
                </w:rPrChange>
              </w:rPr>
            </w:pPr>
            <w:ins w:id="54" w:author="Victor Galvan" w:date="2022-11-01T19:14:00Z">
              <w:r>
                <w:rPr>
                  <w:sz w:val="20"/>
                </w:rPr>
                <w:t>When do you have to leave</w:t>
              </w:r>
            </w:ins>
          </w:p>
          <w:p w:rsidR="00990EF6" w:rsidRPr="0037753F" w:rsidRDefault="00AF5DD1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55" w:author="Victor Galvan" w:date="2022-11-01T19:12:00Z">
                  <w:rPr/>
                </w:rPrChange>
              </w:rPr>
            </w:pPr>
            <w:ins w:id="56" w:author="Victor Galvan" w:date="2022-11-01T19:14:00Z">
              <w:r>
                <w:rPr>
                  <w:sz w:val="20"/>
                </w:rPr>
                <w:t xml:space="preserve">When do you need </w:t>
              </w:r>
            </w:ins>
            <w:ins w:id="57" w:author="Victor Galvan" w:date="2022-11-01T19:15:00Z">
              <w:r>
                <w:rPr>
                  <w:sz w:val="20"/>
                </w:rPr>
                <w:t>to leave</w:t>
              </w:r>
            </w:ins>
          </w:p>
        </w:tc>
      </w:tr>
      <w:tr w:rsidR="00990EF6" w:rsidRPr="0037753F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990EF6" w:rsidRPr="0037753F" w:rsidRDefault="00EA3621">
            <w:pPr>
              <w:widowControl w:val="0"/>
              <w:rPr>
                <w:sz w:val="20"/>
                <w:rPrChange w:id="58" w:author="Victor Galvan" w:date="2022-11-01T19:12:00Z">
                  <w:rPr/>
                </w:rPrChange>
              </w:rPr>
            </w:pPr>
            <w:r w:rsidRPr="0037753F">
              <w:rPr>
                <w:sz w:val="20"/>
                <w:rPrChange w:id="59" w:author="Victor Galvan" w:date="2022-11-01T19:12:00Z">
                  <w:rPr/>
                </w:rPrChange>
              </w:rPr>
              <w:lastRenderedPageBreak/>
              <w:t>e.</w:t>
            </w:r>
          </w:p>
        </w:tc>
        <w:tc>
          <w:tcPr>
            <w:tcW w:w="3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990EF6" w:rsidRPr="0037753F" w:rsidRDefault="00EA3621">
            <w:pPr>
              <w:widowControl w:val="0"/>
              <w:jc w:val="center"/>
              <w:rPr>
                <w:sz w:val="20"/>
                <w:rPrChange w:id="60" w:author="Victor Galvan" w:date="2022-11-01T19:12:00Z">
                  <w:rPr/>
                </w:rPrChange>
              </w:rPr>
            </w:pPr>
            <w:r w:rsidRPr="0037753F">
              <w:rPr>
                <w:b/>
                <w:noProof/>
                <w:sz w:val="20"/>
                <w:lang w:val="es-MX"/>
                <w:rPrChange w:id="61" w:author="Victor Galvan" w:date="2022-11-01T19:12:00Z">
                  <w:rPr>
                    <w:b/>
                    <w:noProof/>
                    <w:lang w:val="es-MX"/>
                  </w:rPr>
                </w:rPrChange>
              </w:rPr>
              <w:drawing>
                <wp:inline distT="114300" distB="114300" distL="114300" distR="114300" wp14:anchorId="486EAF56" wp14:editId="59495FAA">
                  <wp:extent cx="2038350" cy="1447800"/>
                  <wp:effectExtent l="0" t="0" r="0" b="0"/>
                  <wp:docPr id="2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447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990EF6" w:rsidRPr="0037753F" w:rsidRDefault="00EA36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62" w:author="Victor Galvan" w:date="2022-11-01T19:12:00Z">
                  <w:rPr/>
                </w:rPrChange>
              </w:rPr>
            </w:pPr>
            <w:r w:rsidRPr="0037753F">
              <w:rPr>
                <w:sz w:val="20"/>
                <w:rPrChange w:id="63" w:author="Victor Galvan" w:date="2022-11-01T19:12:00Z">
                  <w:rPr/>
                </w:rPrChange>
              </w:rPr>
              <w:t>All of the children … (stay) inside when it rains.</w:t>
            </w:r>
          </w:p>
          <w:p w:rsidR="00990EF6" w:rsidRPr="0037753F" w:rsidRDefault="00990E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64" w:author="Victor Galvan" w:date="2022-11-01T19:12:00Z">
                  <w:rPr/>
                </w:rPrChange>
              </w:rPr>
            </w:pPr>
          </w:p>
          <w:p w:rsidR="00990EF6" w:rsidRPr="0037753F" w:rsidRDefault="00AF5DD1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65" w:author="Victor Galvan" w:date="2022-11-01T19:12:00Z">
                  <w:rPr/>
                </w:rPrChange>
              </w:rPr>
            </w:pPr>
            <w:ins w:id="66" w:author="Victor Galvan" w:date="2022-11-01T19:15:00Z">
              <w:r>
                <w:rPr>
                  <w:sz w:val="20"/>
                </w:rPr>
                <w:t>Have to stay</w:t>
              </w:r>
            </w:ins>
          </w:p>
          <w:p w:rsidR="00990EF6" w:rsidRPr="0037753F" w:rsidRDefault="00AF5DD1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67" w:author="Victor Galvan" w:date="2022-11-01T19:12:00Z">
                  <w:rPr/>
                </w:rPrChange>
              </w:rPr>
            </w:pPr>
            <w:ins w:id="68" w:author="Victor Galvan" w:date="2022-11-01T19:15:00Z">
              <w:r>
                <w:rPr>
                  <w:sz w:val="20"/>
                </w:rPr>
                <w:t>Need</w:t>
              </w:r>
            </w:ins>
            <w:ins w:id="69" w:author="Victor Galvan" w:date="2022-11-01T19:16:00Z">
              <w:r>
                <w:rPr>
                  <w:sz w:val="20"/>
                </w:rPr>
                <w:t xml:space="preserve"> to stay</w:t>
              </w:r>
            </w:ins>
          </w:p>
        </w:tc>
      </w:tr>
      <w:tr w:rsidR="00990EF6" w:rsidRPr="0037753F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990EF6" w:rsidRPr="0037753F" w:rsidRDefault="00EA3621">
            <w:pPr>
              <w:widowControl w:val="0"/>
              <w:rPr>
                <w:sz w:val="20"/>
                <w:rPrChange w:id="70" w:author="Victor Galvan" w:date="2022-11-01T19:12:00Z">
                  <w:rPr/>
                </w:rPrChange>
              </w:rPr>
            </w:pPr>
            <w:r w:rsidRPr="0037753F">
              <w:rPr>
                <w:sz w:val="20"/>
                <w:rPrChange w:id="71" w:author="Victor Galvan" w:date="2022-11-01T19:12:00Z">
                  <w:rPr/>
                </w:rPrChange>
              </w:rPr>
              <w:t>f.</w:t>
            </w:r>
          </w:p>
        </w:tc>
        <w:tc>
          <w:tcPr>
            <w:tcW w:w="3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990EF6" w:rsidRPr="0037753F" w:rsidRDefault="00EA3621">
            <w:pPr>
              <w:widowControl w:val="0"/>
              <w:jc w:val="center"/>
              <w:rPr>
                <w:sz w:val="20"/>
                <w:rPrChange w:id="72" w:author="Victor Galvan" w:date="2022-11-01T19:12:00Z">
                  <w:rPr/>
                </w:rPrChange>
              </w:rPr>
            </w:pPr>
            <w:r w:rsidRPr="0037753F">
              <w:rPr>
                <w:b/>
                <w:noProof/>
                <w:sz w:val="20"/>
                <w:lang w:val="es-MX"/>
                <w:rPrChange w:id="73" w:author="Victor Galvan" w:date="2022-11-01T19:12:00Z">
                  <w:rPr>
                    <w:b/>
                    <w:noProof/>
                    <w:lang w:val="es-MX"/>
                  </w:rPr>
                </w:rPrChange>
              </w:rPr>
              <w:drawing>
                <wp:inline distT="114300" distB="114300" distL="114300" distR="114300" wp14:anchorId="6EE7EC66" wp14:editId="5264F79F">
                  <wp:extent cx="2038350" cy="1447800"/>
                  <wp:effectExtent l="0" t="0" r="0" b="0"/>
                  <wp:docPr id="11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447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990EF6" w:rsidRPr="0037753F" w:rsidRDefault="00EA36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74" w:author="Victor Galvan" w:date="2022-11-01T19:12:00Z">
                  <w:rPr/>
                </w:rPrChange>
              </w:rPr>
            </w:pPr>
            <w:r w:rsidRPr="0037753F">
              <w:rPr>
                <w:sz w:val="20"/>
                <w:rPrChange w:id="75" w:author="Victor Galvan" w:date="2022-11-01T19:12:00Z">
                  <w:rPr/>
                </w:rPrChange>
              </w:rPr>
              <w:t>Why … (Bobby / speak) with me now?</w:t>
            </w:r>
          </w:p>
          <w:p w:rsidR="00990EF6" w:rsidRPr="0037753F" w:rsidRDefault="00990E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76" w:author="Victor Galvan" w:date="2022-11-01T19:12:00Z">
                  <w:rPr/>
                </w:rPrChange>
              </w:rPr>
            </w:pPr>
          </w:p>
          <w:p w:rsidR="00990EF6" w:rsidRPr="0037753F" w:rsidRDefault="00D35FD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77" w:author="Victor Galvan" w:date="2022-11-01T19:12:00Z">
                  <w:rPr/>
                </w:rPrChange>
              </w:rPr>
            </w:pPr>
            <w:ins w:id="78" w:author="Victor Galvan" w:date="2022-11-01T19:16:00Z">
              <w:r>
                <w:rPr>
                  <w:sz w:val="20"/>
                </w:rPr>
                <w:t>Do Bobby have to speak</w:t>
              </w:r>
            </w:ins>
          </w:p>
          <w:p w:rsidR="00990EF6" w:rsidRPr="0037753F" w:rsidRDefault="00D35FD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79" w:author="Victor Galvan" w:date="2022-11-01T19:12:00Z">
                  <w:rPr/>
                </w:rPrChange>
              </w:rPr>
            </w:pPr>
            <w:ins w:id="80" w:author="Victor Galvan" w:date="2022-11-01T19:16:00Z">
              <w:r>
                <w:rPr>
                  <w:sz w:val="20"/>
                </w:rPr>
                <w:t>Do Bobby need to speak</w:t>
              </w:r>
            </w:ins>
          </w:p>
        </w:tc>
      </w:tr>
      <w:tr w:rsidR="00990EF6" w:rsidRPr="0037753F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990EF6" w:rsidRPr="0037753F" w:rsidRDefault="00EA3621">
            <w:pPr>
              <w:widowControl w:val="0"/>
              <w:rPr>
                <w:sz w:val="20"/>
                <w:rPrChange w:id="81" w:author="Victor Galvan" w:date="2022-11-01T19:12:00Z">
                  <w:rPr/>
                </w:rPrChange>
              </w:rPr>
            </w:pPr>
            <w:r w:rsidRPr="0037753F">
              <w:rPr>
                <w:sz w:val="20"/>
                <w:rPrChange w:id="82" w:author="Victor Galvan" w:date="2022-11-01T19:12:00Z">
                  <w:rPr/>
                </w:rPrChange>
              </w:rPr>
              <w:t>g.</w:t>
            </w:r>
          </w:p>
        </w:tc>
        <w:tc>
          <w:tcPr>
            <w:tcW w:w="3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990EF6" w:rsidRPr="0037753F" w:rsidRDefault="00EA3621">
            <w:pPr>
              <w:widowControl w:val="0"/>
              <w:jc w:val="center"/>
              <w:rPr>
                <w:sz w:val="20"/>
                <w:rPrChange w:id="83" w:author="Victor Galvan" w:date="2022-11-01T19:12:00Z">
                  <w:rPr/>
                </w:rPrChange>
              </w:rPr>
            </w:pPr>
            <w:r w:rsidRPr="0037753F">
              <w:rPr>
                <w:b/>
                <w:noProof/>
                <w:sz w:val="20"/>
                <w:lang w:val="es-MX"/>
                <w:rPrChange w:id="84" w:author="Victor Galvan" w:date="2022-11-01T19:12:00Z">
                  <w:rPr>
                    <w:b/>
                    <w:noProof/>
                    <w:lang w:val="es-MX"/>
                  </w:rPr>
                </w:rPrChange>
              </w:rPr>
              <w:drawing>
                <wp:inline distT="114300" distB="114300" distL="114300" distR="114300" wp14:anchorId="067C5E44" wp14:editId="6C38FF76">
                  <wp:extent cx="2038350" cy="1447800"/>
                  <wp:effectExtent l="0" t="0" r="0" b="0"/>
                  <wp:docPr id="4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447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990EF6" w:rsidRPr="0037753F" w:rsidRDefault="00EA36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85" w:author="Victor Galvan" w:date="2022-11-01T19:12:00Z">
                  <w:rPr/>
                </w:rPrChange>
              </w:rPr>
            </w:pPr>
            <w:r w:rsidRPr="0037753F">
              <w:rPr>
                <w:sz w:val="20"/>
                <w:rPrChange w:id="86" w:author="Victor Galvan" w:date="2022-11-01T19:12:00Z">
                  <w:rPr/>
                </w:rPrChange>
              </w:rPr>
              <w:t>He … (not / start) his new job today. He is starting it tomorrow.</w:t>
            </w:r>
          </w:p>
          <w:p w:rsidR="00990EF6" w:rsidRPr="0037753F" w:rsidRDefault="00990E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87" w:author="Victor Galvan" w:date="2022-11-01T19:12:00Z">
                  <w:rPr/>
                </w:rPrChange>
              </w:rPr>
            </w:pPr>
          </w:p>
          <w:p w:rsidR="00990EF6" w:rsidRPr="0037753F" w:rsidRDefault="0051191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88" w:author="Victor Galvan" w:date="2022-11-01T19:12:00Z">
                  <w:rPr/>
                </w:rPrChange>
              </w:rPr>
            </w:pPr>
            <w:ins w:id="89" w:author="Victor Galvan" w:date="2022-11-01T19:17:00Z">
              <w:r>
                <w:rPr>
                  <w:sz w:val="20"/>
                  <w:lang w:val="en-US"/>
                </w:rPr>
                <w:t xml:space="preserve">Didn’t </w:t>
              </w:r>
              <w:r w:rsidR="00E750AB">
                <w:rPr>
                  <w:sz w:val="20"/>
                </w:rPr>
                <w:t>ha</w:t>
              </w:r>
            </w:ins>
            <w:ins w:id="90" w:author="Victor Galvan" w:date="2022-11-01T19:18:00Z">
              <w:r w:rsidR="00E750AB">
                <w:rPr>
                  <w:sz w:val="20"/>
                </w:rPr>
                <w:t>ve</w:t>
              </w:r>
            </w:ins>
            <w:ins w:id="91" w:author="Victor Galvan" w:date="2022-11-01T19:17:00Z">
              <w:r>
                <w:rPr>
                  <w:sz w:val="20"/>
                </w:rPr>
                <w:t xml:space="preserve"> to start</w:t>
              </w:r>
            </w:ins>
          </w:p>
          <w:p w:rsidR="00990EF6" w:rsidRPr="0051191E" w:rsidRDefault="0051191E" w:rsidP="005246F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92" w:author="Victor Galvan" w:date="2022-11-01T19:17:00Z">
                  <w:rPr/>
                </w:rPrChange>
              </w:rPr>
            </w:pPr>
            <w:ins w:id="93" w:author="Victor Galvan" w:date="2022-11-01T19:17:00Z">
              <w:r>
                <w:rPr>
                  <w:sz w:val="20"/>
                  <w:lang w:val="en-US"/>
                </w:rPr>
                <w:t xml:space="preserve">Didn’t </w:t>
              </w:r>
              <w:r>
                <w:rPr>
                  <w:sz w:val="20"/>
                </w:rPr>
                <w:t>need</w:t>
              </w:r>
              <w:r>
                <w:rPr>
                  <w:sz w:val="20"/>
                </w:rPr>
                <w:t xml:space="preserve"> to start</w:t>
              </w:r>
            </w:ins>
          </w:p>
        </w:tc>
      </w:tr>
      <w:tr w:rsidR="00990EF6" w:rsidRPr="0037753F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990EF6" w:rsidRPr="0037753F" w:rsidRDefault="00EA3621">
            <w:pPr>
              <w:widowControl w:val="0"/>
              <w:rPr>
                <w:sz w:val="20"/>
                <w:rPrChange w:id="94" w:author="Victor Galvan" w:date="2022-11-01T19:12:00Z">
                  <w:rPr/>
                </w:rPrChange>
              </w:rPr>
            </w:pPr>
            <w:r w:rsidRPr="0037753F">
              <w:rPr>
                <w:sz w:val="20"/>
                <w:rPrChange w:id="95" w:author="Victor Galvan" w:date="2022-11-01T19:12:00Z">
                  <w:rPr/>
                </w:rPrChange>
              </w:rPr>
              <w:t>h.</w:t>
            </w:r>
          </w:p>
        </w:tc>
        <w:tc>
          <w:tcPr>
            <w:tcW w:w="3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990EF6" w:rsidRPr="0037753F" w:rsidRDefault="00EA3621">
            <w:pPr>
              <w:widowControl w:val="0"/>
              <w:jc w:val="center"/>
              <w:rPr>
                <w:sz w:val="20"/>
                <w:rPrChange w:id="96" w:author="Victor Galvan" w:date="2022-11-01T19:12:00Z">
                  <w:rPr/>
                </w:rPrChange>
              </w:rPr>
            </w:pPr>
            <w:r w:rsidRPr="0037753F">
              <w:rPr>
                <w:b/>
                <w:noProof/>
                <w:sz w:val="20"/>
                <w:lang w:val="es-MX"/>
                <w:rPrChange w:id="97" w:author="Victor Galvan" w:date="2022-11-01T19:12:00Z">
                  <w:rPr>
                    <w:b/>
                    <w:noProof/>
                    <w:lang w:val="es-MX"/>
                  </w:rPr>
                </w:rPrChange>
              </w:rPr>
              <w:drawing>
                <wp:inline distT="114300" distB="114300" distL="114300" distR="114300" wp14:anchorId="61AD4AE0" wp14:editId="501E5AB3">
                  <wp:extent cx="2038350" cy="1447800"/>
                  <wp:effectExtent l="0" t="0" r="0" b="0"/>
                  <wp:docPr id="10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447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990EF6" w:rsidRPr="0037753F" w:rsidRDefault="00EA36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98" w:author="Victor Galvan" w:date="2022-11-01T19:12:00Z">
                  <w:rPr/>
                </w:rPrChange>
              </w:rPr>
            </w:pPr>
            <w:r w:rsidRPr="0037753F">
              <w:rPr>
                <w:sz w:val="20"/>
                <w:rPrChange w:id="99" w:author="Victor Galvan" w:date="2022-11-01T19:12:00Z">
                  <w:rPr/>
                </w:rPrChange>
              </w:rPr>
              <w:t>When I was young, I … (clean) my room once a week.</w:t>
            </w:r>
          </w:p>
          <w:p w:rsidR="00990EF6" w:rsidRPr="0037753F" w:rsidRDefault="00990E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100" w:author="Victor Galvan" w:date="2022-11-01T19:12:00Z">
                  <w:rPr/>
                </w:rPrChange>
              </w:rPr>
            </w:pPr>
          </w:p>
          <w:p w:rsidR="00990EF6" w:rsidRPr="0037753F" w:rsidRDefault="0051191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101" w:author="Victor Galvan" w:date="2022-11-01T19:12:00Z">
                  <w:rPr/>
                </w:rPrChange>
              </w:rPr>
            </w:pPr>
            <w:ins w:id="102" w:author="Victor Galvan" w:date="2022-11-01T19:18:00Z">
              <w:r>
                <w:rPr>
                  <w:sz w:val="20"/>
                </w:rPr>
                <w:t>I had to clean</w:t>
              </w:r>
            </w:ins>
          </w:p>
          <w:p w:rsidR="00990EF6" w:rsidRPr="0037753F" w:rsidRDefault="0051191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103" w:author="Victor Galvan" w:date="2022-11-01T19:12:00Z">
                  <w:rPr/>
                </w:rPrChange>
              </w:rPr>
            </w:pPr>
            <w:ins w:id="104" w:author="Victor Galvan" w:date="2022-11-01T19:18:00Z">
              <w:r>
                <w:rPr>
                  <w:sz w:val="20"/>
                </w:rPr>
                <w:t>I needed to clean</w:t>
              </w:r>
            </w:ins>
          </w:p>
        </w:tc>
      </w:tr>
      <w:tr w:rsidR="00990EF6" w:rsidRPr="0037753F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990EF6" w:rsidRPr="0037753F" w:rsidRDefault="00EA3621">
            <w:pPr>
              <w:widowControl w:val="0"/>
              <w:rPr>
                <w:sz w:val="20"/>
                <w:rPrChange w:id="105" w:author="Victor Galvan" w:date="2022-11-01T19:12:00Z">
                  <w:rPr/>
                </w:rPrChange>
              </w:rPr>
            </w:pPr>
            <w:proofErr w:type="spellStart"/>
            <w:r w:rsidRPr="0037753F">
              <w:rPr>
                <w:sz w:val="20"/>
                <w:rPrChange w:id="106" w:author="Victor Galvan" w:date="2022-11-01T19:12:00Z">
                  <w:rPr/>
                </w:rPrChange>
              </w:rPr>
              <w:t>i</w:t>
            </w:r>
            <w:proofErr w:type="spellEnd"/>
            <w:r w:rsidRPr="0037753F">
              <w:rPr>
                <w:sz w:val="20"/>
                <w:rPrChange w:id="107" w:author="Victor Galvan" w:date="2022-11-01T19:12:00Z">
                  <w:rPr/>
                </w:rPrChange>
              </w:rPr>
              <w:t>.</w:t>
            </w:r>
          </w:p>
        </w:tc>
        <w:tc>
          <w:tcPr>
            <w:tcW w:w="3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990EF6" w:rsidRPr="0037753F" w:rsidRDefault="00EA3621">
            <w:pPr>
              <w:widowControl w:val="0"/>
              <w:jc w:val="center"/>
              <w:rPr>
                <w:sz w:val="20"/>
                <w:rPrChange w:id="108" w:author="Victor Galvan" w:date="2022-11-01T19:12:00Z">
                  <w:rPr/>
                </w:rPrChange>
              </w:rPr>
            </w:pPr>
            <w:r w:rsidRPr="0037753F">
              <w:rPr>
                <w:b/>
                <w:noProof/>
                <w:sz w:val="20"/>
                <w:lang w:val="es-MX"/>
                <w:rPrChange w:id="109" w:author="Victor Galvan" w:date="2022-11-01T19:12:00Z">
                  <w:rPr>
                    <w:b/>
                    <w:noProof/>
                    <w:lang w:val="es-MX"/>
                  </w:rPr>
                </w:rPrChange>
              </w:rPr>
              <w:drawing>
                <wp:inline distT="114300" distB="114300" distL="114300" distR="114300" wp14:anchorId="378A7160" wp14:editId="552C3C60">
                  <wp:extent cx="2038350" cy="1447800"/>
                  <wp:effectExtent l="0" t="0" r="0" b="0"/>
                  <wp:docPr id="12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447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990EF6" w:rsidRPr="0037753F" w:rsidRDefault="00EA36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110" w:author="Victor Galvan" w:date="2022-11-01T19:12:00Z">
                  <w:rPr/>
                </w:rPrChange>
              </w:rPr>
            </w:pPr>
            <w:r w:rsidRPr="0037753F">
              <w:rPr>
                <w:sz w:val="20"/>
                <w:rPrChange w:id="111" w:author="Victor Galvan" w:date="2022-11-01T19:12:00Z">
                  <w:rPr/>
                </w:rPrChange>
              </w:rPr>
              <w:t>She</w:t>
            </w:r>
            <w:r w:rsidRPr="0037753F">
              <w:rPr>
                <w:color w:val="0087CC"/>
                <w:sz w:val="20"/>
                <w:rPrChange w:id="112" w:author="Victor Galvan" w:date="2022-11-01T19:12:00Z">
                  <w:rPr>
                    <w:color w:val="0087CC"/>
                  </w:rPr>
                </w:rPrChange>
              </w:rPr>
              <w:t xml:space="preserve"> </w:t>
            </w:r>
            <w:r w:rsidRPr="0037753F">
              <w:rPr>
                <w:sz w:val="20"/>
                <w:rPrChange w:id="113" w:author="Victor Galvan" w:date="2022-11-01T19:12:00Z">
                  <w:rPr/>
                </w:rPrChange>
              </w:rPr>
              <w:t>… (be) at the airport at 8:30 today.</w:t>
            </w:r>
          </w:p>
          <w:p w:rsidR="00990EF6" w:rsidRPr="0037753F" w:rsidRDefault="00990E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114" w:author="Victor Galvan" w:date="2022-11-01T19:12:00Z">
                  <w:rPr/>
                </w:rPrChange>
              </w:rPr>
            </w:pPr>
          </w:p>
          <w:p w:rsidR="00990EF6" w:rsidRPr="0037753F" w:rsidRDefault="00EF54D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115" w:author="Victor Galvan" w:date="2022-11-01T19:12:00Z">
                  <w:rPr/>
                </w:rPrChange>
              </w:rPr>
            </w:pPr>
            <w:ins w:id="116" w:author="Victor Galvan" w:date="2022-11-01T19:19:00Z">
              <w:r>
                <w:rPr>
                  <w:sz w:val="20"/>
                </w:rPr>
                <w:t>Has to be</w:t>
              </w:r>
            </w:ins>
          </w:p>
          <w:p w:rsidR="00990EF6" w:rsidRPr="0037753F" w:rsidRDefault="00EF54D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117" w:author="Victor Galvan" w:date="2022-11-01T19:12:00Z">
                  <w:rPr/>
                </w:rPrChange>
              </w:rPr>
            </w:pPr>
            <w:ins w:id="118" w:author="Victor Galvan" w:date="2022-11-01T19:19:00Z">
              <w:r>
                <w:rPr>
                  <w:sz w:val="20"/>
                </w:rPr>
                <w:t>Needs to be</w:t>
              </w:r>
            </w:ins>
          </w:p>
        </w:tc>
      </w:tr>
      <w:tr w:rsidR="00990EF6" w:rsidRPr="0037753F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990EF6" w:rsidRPr="0037753F" w:rsidRDefault="00EA3621">
            <w:pPr>
              <w:widowControl w:val="0"/>
              <w:rPr>
                <w:sz w:val="20"/>
                <w:rPrChange w:id="119" w:author="Victor Galvan" w:date="2022-11-01T19:12:00Z">
                  <w:rPr/>
                </w:rPrChange>
              </w:rPr>
            </w:pPr>
            <w:r w:rsidRPr="0037753F">
              <w:rPr>
                <w:sz w:val="20"/>
                <w:rPrChange w:id="120" w:author="Victor Galvan" w:date="2022-11-01T19:12:00Z">
                  <w:rPr/>
                </w:rPrChange>
              </w:rPr>
              <w:t>j.</w:t>
            </w:r>
          </w:p>
        </w:tc>
        <w:tc>
          <w:tcPr>
            <w:tcW w:w="3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990EF6" w:rsidRPr="0037753F" w:rsidRDefault="00EA3621">
            <w:pPr>
              <w:widowControl w:val="0"/>
              <w:jc w:val="center"/>
              <w:rPr>
                <w:sz w:val="20"/>
                <w:rPrChange w:id="121" w:author="Victor Galvan" w:date="2022-11-01T19:12:00Z">
                  <w:rPr/>
                </w:rPrChange>
              </w:rPr>
            </w:pPr>
            <w:r w:rsidRPr="0037753F">
              <w:rPr>
                <w:b/>
                <w:noProof/>
                <w:sz w:val="20"/>
                <w:lang w:val="es-MX"/>
                <w:rPrChange w:id="122" w:author="Victor Galvan" w:date="2022-11-01T19:12:00Z">
                  <w:rPr>
                    <w:b/>
                    <w:noProof/>
                    <w:lang w:val="es-MX"/>
                  </w:rPr>
                </w:rPrChange>
              </w:rPr>
              <w:drawing>
                <wp:inline distT="114300" distB="114300" distL="114300" distR="114300" wp14:anchorId="1D151A2D" wp14:editId="4D99E805">
                  <wp:extent cx="2038350" cy="1447800"/>
                  <wp:effectExtent l="0" t="0" r="0" b="0"/>
                  <wp:docPr id="9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447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990EF6" w:rsidRPr="0037753F" w:rsidRDefault="00EA36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123" w:author="Victor Galvan" w:date="2022-11-01T19:12:00Z">
                  <w:rPr/>
                </w:rPrChange>
              </w:rPr>
            </w:pPr>
            <w:r w:rsidRPr="0037753F">
              <w:rPr>
                <w:sz w:val="20"/>
                <w:rPrChange w:id="124" w:author="Victor Galvan" w:date="2022-11-01T19:12:00Z">
                  <w:rPr/>
                </w:rPrChange>
              </w:rPr>
              <w:t>… (I / pay) for this now?</w:t>
            </w:r>
          </w:p>
          <w:p w:rsidR="00990EF6" w:rsidRPr="0037753F" w:rsidRDefault="00990E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125" w:author="Victor Galvan" w:date="2022-11-01T19:12:00Z">
                  <w:rPr/>
                </w:rPrChange>
              </w:rPr>
            </w:pPr>
          </w:p>
          <w:p w:rsidR="00990EF6" w:rsidRPr="0037753F" w:rsidRDefault="0030427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126" w:author="Victor Galvan" w:date="2022-11-01T19:12:00Z">
                  <w:rPr/>
                </w:rPrChange>
              </w:rPr>
            </w:pPr>
            <w:ins w:id="127" w:author="Victor Galvan" w:date="2022-11-01T19:19:00Z">
              <w:r>
                <w:rPr>
                  <w:sz w:val="20"/>
                </w:rPr>
                <w:t xml:space="preserve">Do I have to </w:t>
              </w:r>
              <w:proofErr w:type="gramStart"/>
              <w:r>
                <w:rPr>
                  <w:sz w:val="20"/>
                </w:rPr>
                <w:t>pay</w:t>
              </w:r>
            </w:ins>
            <w:proofErr w:type="gramEnd"/>
          </w:p>
          <w:p w:rsidR="00990EF6" w:rsidRPr="0037753F" w:rsidRDefault="0030427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128" w:author="Victor Galvan" w:date="2022-11-01T19:12:00Z">
                  <w:rPr/>
                </w:rPrChange>
              </w:rPr>
            </w:pPr>
            <w:ins w:id="129" w:author="Victor Galvan" w:date="2022-11-01T19:20:00Z">
              <w:r>
                <w:rPr>
                  <w:sz w:val="20"/>
                </w:rPr>
                <w:t>Do I need to pay</w:t>
              </w:r>
            </w:ins>
          </w:p>
        </w:tc>
      </w:tr>
      <w:tr w:rsidR="00990EF6" w:rsidRPr="0037753F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990EF6" w:rsidRPr="0037753F" w:rsidRDefault="00EA3621">
            <w:pPr>
              <w:widowControl w:val="0"/>
              <w:rPr>
                <w:sz w:val="20"/>
                <w:rPrChange w:id="130" w:author="Victor Galvan" w:date="2022-11-01T19:12:00Z">
                  <w:rPr/>
                </w:rPrChange>
              </w:rPr>
            </w:pPr>
            <w:r w:rsidRPr="0037753F">
              <w:rPr>
                <w:sz w:val="20"/>
                <w:rPrChange w:id="131" w:author="Victor Galvan" w:date="2022-11-01T19:12:00Z">
                  <w:rPr/>
                </w:rPrChange>
              </w:rPr>
              <w:t>k.</w:t>
            </w:r>
          </w:p>
        </w:tc>
        <w:tc>
          <w:tcPr>
            <w:tcW w:w="3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990EF6" w:rsidRPr="0037753F" w:rsidRDefault="00EA3621">
            <w:pPr>
              <w:widowControl w:val="0"/>
              <w:jc w:val="center"/>
              <w:rPr>
                <w:sz w:val="20"/>
                <w:rPrChange w:id="132" w:author="Victor Galvan" w:date="2022-11-01T19:12:00Z">
                  <w:rPr/>
                </w:rPrChange>
              </w:rPr>
            </w:pPr>
            <w:r w:rsidRPr="0037753F">
              <w:rPr>
                <w:b/>
                <w:noProof/>
                <w:sz w:val="20"/>
                <w:lang w:val="es-MX"/>
                <w:rPrChange w:id="133" w:author="Victor Galvan" w:date="2022-11-01T19:12:00Z">
                  <w:rPr>
                    <w:b/>
                    <w:noProof/>
                    <w:lang w:val="es-MX"/>
                  </w:rPr>
                </w:rPrChange>
              </w:rPr>
              <w:drawing>
                <wp:inline distT="114300" distB="114300" distL="114300" distR="114300" wp14:anchorId="2466E015" wp14:editId="19AF5E6C">
                  <wp:extent cx="2038350" cy="1447800"/>
                  <wp:effectExtent l="0" t="0" r="0" b="0"/>
                  <wp:docPr id="8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447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990EF6" w:rsidRPr="0037753F" w:rsidRDefault="00EA36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134" w:author="Victor Galvan" w:date="2022-11-01T19:12:00Z">
                  <w:rPr/>
                </w:rPrChange>
              </w:rPr>
            </w:pPr>
            <w:r w:rsidRPr="0037753F">
              <w:rPr>
                <w:sz w:val="20"/>
                <w:rPrChange w:id="135" w:author="Victor Galvan" w:date="2022-11-01T19:12:00Z">
                  <w:rPr/>
                </w:rPrChange>
              </w:rPr>
              <w:t>We … (not / wear) a uniform in our school when I was a child.</w:t>
            </w:r>
          </w:p>
          <w:p w:rsidR="00990EF6" w:rsidRPr="0037753F" w:rsidRDefault="00990E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136" w:author="Victor Galvan" w:date="2022-11-01T19:12:00Z">
                  <w:rPr/>
                </w:rPrChange>
              </w:rPr>
            </w:pPr>
          </w:p>
          <w:p w:rsidR="00990EF6" w:rsidRPr="0037753F" w:rsidRDefault="0030427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137" w:author="Victor Galvan" w:date="2022-11-01T19:12:00Z">
                  <w:rPr/>
                </w:rPrChange>
              </w:rPr>
            </w:pPr>
            <w:ins w:id="138" w:author="Victor Galvan" w:date="2022-11-01T19:20:00Z">
              <w:r>
                <w:rPr>
                  <w:sz w:val="20"/>
                  <w:lang w:val="en-US"/>
                </w:rPr>
                <w:t xml:space="preserve">Didn’t </w:t>
              </w:r>
              <w:r>
                <w:rPr>
                  <w:sz w:val="20"/>
                </w:rPr>
                <w:t>have to wear</w:t>
              </w:r>
            </w:ins>
          </w:p>
          <w:p w:rsidR="00990EF6" w:rsidRPr="0030427C" w:rsidRDefault="0030427C" w:rsidP="005246F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139" w:author="Victor Galvan" w:date="2022-11-01T19:20:00Z">
                  <w:rPr/>
                </w:rPrChange>
              </w:rPr>
            </w:pPr>
            <w:ins w:id="140" w:author="Victor Galvan" w:date="2022-11-01T19:20:00Z">
              <w:r>
                <w:rPr>
                  <w:sz w:val="20"/>
                  <w:lang w:val="en-US"/>
                </w:rPr>
                <w:t xml:space="preserve">Didn’t </w:t>
              </w:r>
              <w:r>
                <w:rPr>
                  <w:sz w:val="20"/>
                </w:rPr>
                <w:t>need</w:t>
              </w:r>
              <w:r>
                <w:rPr>
                  <w:sz w:val="20"/>
                </w:rPr>
                <w:t xml:space="preserve"> to wear</w:t>
              </w:r>
            </w:ins>
          </w:p>
        </w:tc>
      </w:tr>
      <w:tr w:rsidR="00990EF6" w:rsidRPr="0037753F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990EF6" w:rsidRPr="0037753F" w:rsidRDefault="00EA3621">
            <w:pPr>
              <w:widowControl w:val="0"/>
              <w:rPr>
                <w:sz w:val="20"/>
                <w:rPrChange w:id="141" w:author="Victor Galvan" w:date="2022-11-01T19:12:00Z">
                  <w:rPr/>
                </w:rPrChange>
              </w:rPr>
            </w:pPr>
            <w:r w:rsidRPr="0037753F">
              <w:rPr>
                <w:sz w:val="20"/>
                <w:rPrChange w:id="142" w:author="Victor Galvan" w:date="2022-11-01T19:12:00Z">
                  <w:rPr/>
                </w:rPrChange>
              </w:rPr>
              <w:t>l.</w:t>
            </w:r>
          </w:p>
        </w:tc>
        <w:tc>
          <w:tcPr>
            <w:tcW w:w="3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990EF6" w:rsidRPr="0037753F" w:rsidRDefault="00EA3621">
            <w:pPr>
              <w:widowControl w:val="0"/>
              <w:jc w:val="center"/>
              <w:rPr>
                <w:sz w:val="20"/>
                <w:rPrChange w:id="143" w:author="Victor Galvan" w:date="2022-11-01T19:12:00Z">
                  <w:rPr/>
                </w:rPrChange>
              </w:rPr>
            </w:pPr>
            <w:r w:rsidRPr="0037753F">
              <w:rPr>
                <w:b/>
                <w:noProof/>
                <w:sz w:val="20"/>
                <w:lang w:val="es-MX"/>
                <w:rPrChange w:id="144" w:author="Victor Galvan" w:date="2022-11-01T19:12:00Z">
                  <w:rPr>
                    <w:b/>
                    <w:noProof/>
                    <w:lang w:val="es-MX"/>
                  </w:rPr>
                </w:rPrChange>
              </w:rPr>
              <w:drawing>
                <wp:inline distT="114300" distB="114300" distL="114300" distR="114300" wp14:anchorId="77C61213" wp14:editId="04B04FA1">
                  <wp:extent cx="2038350" cy="1447800"/>
                  <wp:effectExtent l="0" t="0" r="0" b="0"/>
                  <wp:docPr id="1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447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990EF6" w:rsidRPr="0037753F" w:rsidRDefault="00EA36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145" w:author="Victor Galvan" w:date="2022-11-01T19:12:00Z">
                  <w:rPr/>
                </w:rPrChange>
              </w:rPr>
            </w:pPr>
            <w:r w:rsidRPr="0037753F">
              <w:rPr>
                <w:sz w:val="20"/>
                <w:rPrChange w:id="146" w:author="Victor Galvan" w:date="2022-11-01T19:12:00Z">
                  <w:rPr/>
                </w:rPrChange>
              </w:rPr>
              <w:t>I … (cook) dinner last night.</w:t>
            </w:r>
          </w:p>
          <w:p w:rsidR="00990EF6" w:rsidRPr="0037753F" w:rsidRDefault="00990E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147" w:author="Victor Galvan" w:date="2022-11-01T19:12:00Z">
                  <w:rPr/>
                </w:rPrChange>
              </w:rPr>
            </w:pPr>
          </w:p>
          <w:p w:rsidR="00990EF6" w:rsidRPr="0037753F" w:rsidRDefault="006F733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148" w:author="Victor Galvan" w:date="2022-11-01T19:12:00Z">
                  <w:rPr/>
                </w:rPrChange>
              </w:rPr>
            </w:pPr>
            <w:ins w:id="149" w:author="Victor Galvan" w:date="2022-11-01T19:21:00Z">
              <w:r>
                <w:rPr>
                  <w:sz w:val="20"/>
                </w:rPr>
                <w:t>I had to cook</w:t>
              </w:r>
            </w:ins>
          </w:p>
          <w:p w:rsidR="00990EF6" w:rsidRPr="0037753F" w:rsidRDefault="006F733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150" w:author="Victor Galvan" w:date="2022-11-01T19:12:00Z">
                  <w:rPr/>
                </w:rPrChange>
              </w:rPr>
            </w:pPr>
            <w:ins w:id="151" w:author="Victor Galvan" w:date="2022-11-01T19:21:00Z">
              <w:r>
                <w:rPr>
                  <w:sz w:val="20"/>
                </w:rPr>
                <w:t>I need to cook</w:t>
              </w:r>
            </w:ins>
          </w:p>
        </w:tc>
      </w:tr>
    </w:tbl>
    <w:p w:rsidR="00990EF6" w:rsidRPr="0037753F" w:rsidRDefault="00990EF6">
      <w:pPr>
        <w:pBdr>
          <w:top w:val="nil"/>
          <w:left w:val="nil"/>
          <w:bottom w:val="nil"/>
          <w:right w:val="nil"/>
          <w:between w:val="nil"/>
        </w:pBdr>
        <w:rPr>
          <w:sz w:val="20"/>
          <w:rPrChange w:id="152" w:author="Victor Galvan" w:date="2022-11-01T19:12:00Z">
            <w:rPr/>
          </w:rPrChange>
        </w:rPr>
      </w:pPr>
    </w:p>
    <w:p w:rsidR="00990EF6" w:rsidRPr="0037753F" w:rsidRDefault="00EA3621">
      <w:pPr>
        <w:pBdr>
          <w:top w:val="nil"/>
          <w:left w:val="nil"/>
          <w:bottom w:val="nil"/>
          <w:right w:val="nil"/>
          <w:between w:val="nil"/>
        </w:pBdr>
        <w:rPr>
          <w:sz w:val="20"/>
          <w:rPrChange w:id="153" w:author="Victor Galvan" w:date="2022-11-01T19:12:00Z">
            <w:rPr/>
          </w:rPrChange>
        </w:rPr>
      </w:pPr>
      <w:r w:rsidRPr="0037753F">
        <w:rPr>
          <w:sz w:val="20"/>
          <w:rPrChange w:id="154" w:author="Victor Galvan" w:date="2022-11-01T19:12:00Z">
            <w:rPr/>
          </w:rPrChange>
        </w:rPr>
        <w:br w:type="page"/>
      </w:r>
    </w:p>
    <w:p w:rsidR="00990EF6" w:rsidRPr="0037753F" w:rsidRDefault="00EA3621">
      <w:pPr>
        <w:pBdr>
          <w:top w:val="nil"/>
          <w:left w:val="nil"/>
          <w:bottom w:val="nil"/>
          <w:right w:val="nil"/>
          <w:between w:val="nil"/>
        </w:pBdr>
        <w:rPr>
          <w:b/>
          <w:sz w:val="20"/>
          <w:szCs w:val="28"/>
          <w:rPrChange w:id="155" w:author="Victor Galvan" w:date="2022-11-01T19:12:00Z">
            <w:rPr>
              <w:b/>
              <w:sz w:val="28"/>
              <w:szCs w:val="28"/>
            </w:rPr>
          </w:rPrChange>
        </w:rPr>
      </w:pPr>
      <w:r w:rsidRPr="0037753F">
        <w:rPr>
          <w:b/>
          <w:sz w:val="20"/>
          <w:szCs w:val="28"/>
          <w:rPrChange w:id="156" w:author="Victor Galvan" w:date="2022-11-01T19:12:00Z">
            <w:rPr>
              <w:b/>
              <w:sz w:val="28"/>
              <w:szCs w:val="28"/>
            </w:rPr>
          </w:rPrChange>
        </w:rPr>
        <w:t xml:space="preserve">2. Look at the following answers and write questions using </w:t>
      </w:r>
      <w:r w:rsidRPr="0037753F">
        <w:rPr>
          <w:b/>
          <w:color w:val="0087CC"/>
          <w:sz w:val="20"/>
          <w:szCs w:val="28"/>
          <w:rPrChange w:id="157" w:author="Victor Galvan" w:date="2022-11-01T19:12:00Z">
            <w:rPr>
              <w:b/>
              <w:color w:val="0087CC"/>
              <w:sz w:val="28"/>
              <w:szCs w:val="28"/>
            </w:rPr>
          </w:rPrChange>
        </w:rPr>
        <w:t>have to</w:t>
      </w:r>
      <w:r w:rsidRPr="0037753F">
        <w:rPr>
          <w:b/>
          <w:sz w:val="20"/>
          <w:szCs w:val="28"/>
          <w:rPrChange w:id="158" w:author="Victor Galvan" w:date="2022-11-01T19:12:00Z">
            <w:rPr>
              <w:b/>
              <w:sz w:val="28"/>
              <w:szCs w:val="28"/>
            </w:rPr>
          </w:rPrChange>
        </w:rPr>
        <w:t xml:space="preserve"> or </w:t>
      </w:r>
      <w:r w:rsidRPr="0037753F">
        <w:rPr>
          <w:b/>
          <w:color w:val="EF7B02"/>
          <w:sz w:val="20"/>
          <w:szCs w:val="28"/>
          <w:rPrChange w:id="159" w:author="Victor Galvan" w:date="2022-11-01T19:12:00Z">
            <w:rPr>
              <w:b/>
              <w:color w:val="EF7B02"/>
              <w:sz w:val="28"/>
              <w:szCs w:val="28"/>
            </w:rPr>
          </w:rPrChange>
        </w:rPr>
        <w:t>need to</w:t>
      </w:r>
      <w:r w:rsidRPr="0037753F">
        <w:rPr>
          <w:b/>
          <w:sz w:val="20"/>
          <w:szCs w:val="28"/>
          <w:rPrChange w:id="160" w:author="Victor Galvan" w:date="2022-11-01T19:12:00Z">
            <w:rPr>
              <w:b/>
              <w:sz w:val="28"/>
              <w:szCs w:val="28"/>
            </w:rPr>
          </w:rPrChange>
        </w:rPr>
        <w:t>. Some questions are yes / no questions, and others use question words:</w:t>
      </w:r>
    </w:p>
    <w:p w:rsidR="00990EF6" w:rsidRPr="0037753F" w:rsidRDefault="00990EF6">
      <w:pPr>
        <w:pBdr>
          <w:top w:val="nil"/>
          <w:left w:val="nil"/>
          <w:bottom w:val="nil"/>
          <w:right w:val="nil"/>
          <w:between w:val="nil"/>
        </w:pBdr>
        <w:rPr>
          <w:sz w:val="20"/>
          <w:rPrChange w:id="161" w:author="Victor Galvan" w:date="2022-11-01T19:12:00Z">
            <w:rPr/>
          </w:rPrChange>
        </w:rPr>
      </w:pPr>
    </w:p>
    <w:tbl>
      <w:tblPr>
        <w:tblStyle w:val="a0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8730"/>
      </w:tblGrid>
      <w:tr w:rsidR="00990EF6" w:rsidRPr="0037753F">
        <w:trPr>
          <w:trHeight w:val="460"/>
        </w:trPr>
        <w:tc>
          <w:tcPr>
            <w:tcW w:w="63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990EF6" w:rsidRPr="0037753F" w:rsidRDefault="00EA36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162" w:author="Victor Galvan" w:date="2022-11-01T19:12:00Z">
                  <w:rPr/>
                </w:rPrChange>
              </w:rPr>
            </w:pPr>
            <w:r w:rsidRPr="0037753F">
              <w:rPr>
                <w:sz w:val="20"/>
                <w:rPrChange w:id="163" w:author="Victor Galvan" w:date="2022-11-01T19:12:00Z">
                  <w:rPr/>
                </w:rPrChange>
              </w:rPr>
              <w:t>a.</w:t>
            </w:r>
          </w:p>
        </w:tc>
        <w:tc>
          <w:tcPr>
            <w:tcW w:w="873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90EF6" w:rsidRPr="0037753F" w:rsidRDefault="00EA36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4AA73D"/>
                <w:sz w:val="20"/>
                <w:rPrChange w:id="164" w:author="Victor Galvan" w:date="2022-11-01T19:12:00Z">
                  <w:rPr>
                    <w:color w:val="4AA73D"/>
                  </w:rPr>
                </w:rPrChange>
              </w:rPr>
            </w:pPr>
            <w:r w:rsidRPr="0037753F">
              <w:rPr>
                <w:sz w:val="20"/>
                <w:rPrChange w:id="165" w:author="Victor Galvan" w:date="2022-11-01T19:12:00Z">
                  <w:rPr/>
                </w:rPrChange>
              </w:rPr>
              <w:t xml:space="preserve">What time </w:t>
            </w:r>
            <w:r w:rsidRPr="0037753F">
              <w:rPr>
                <w:color w:val="4AA73D"/>
                <w:sz w:val="20"/>
                <w:rPrChange w:id="166" w:author="Victor Galvan" w:date="2022-11-01T19:12:00Z">
                  <w:rPr>
                    <w:color w:val="4AA73D"/>
                  </w:rPr>
                </w:rPrChange>
              </w:rPr>
              <w:t>do you have to get up?</w:t>
            </w:r>
          </w:p>
          <w:p w:rsidR="00990EF6" w:rsidRPr="0037753F" w:rsidRDefault="00EA36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167" w:author="Victor Galvan" w:date="2022-11-01T19:12:00Z">
                  <w:rPr/>
                </w:rPrChange>
              </w:rPr>
            </w:pPr>
            <w:r w:rsidRPr="0037753F">
              <w:rPr>
                <w:sz w:val="20"/>
                <w:rPrChange w:id="168" w:author="Victor Galvan" w:date="2022-11-01T19:12:00Z">
                  <w:rPr/>
                </w:rPrChange>
              </w:rPr>
              <w:t>I have to get up at 7 AM.</w:t>
            </w:r>
          </w:p>
        </w:tc>
      </w:tr>
      <w:tr w:rsidR="00990EF6" w:rsidRPr="0037753F">
        <w:trPr>
          <w:trHeight w:val="460"/>
        </w:trPr>
        <w:tc>
          <w:tcPr>
            <w:tcW w:w="63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990EF6" w:rsidRPr="0037753F" w:rsidRDefault="00990EF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169" w:author="Victor Galvan" w:date="2022-11-01T19:12:00Z">
                  <w:rPr/>
                </w:rPrChange>
              </w:rPr>
            </w:pPr>
          </w:p>
        </w:tc>
        <w:tc>
          <w:tcPr>
            <w:tcW w:w="873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90EF6" w:rsidRPr="0037753F" w:rsidRDefault="00990EF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170" w:author="Victor Galvan" w:date="2022-11-01T19:12:00Z">
                  <w:rPr/>
                </w:rPrChange>
              </w:rPr>
            </w:pPr>
          </w:p>
        </w:tc>
      </w:tr>
      <w:tr w:rsidR="00990EF6" w:rsidRPr="0037753F">
        <w:trPr>
          <w:trHeight w:val="460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990EF6" w:rsidRPr="0037753F" w:rsidRDefault="00EA36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171" w:author="Victor Galvan" w:date="2022-11-01T19:12:00Z">
                  <w:rPr/>
                </w:rPrChange>
              </w:rPr>
            </w:pPr>
            <w:r w:rsidRPr="0037753F">
              <w:rPr>
                <w:sz w:val="20"/>
                <w:rPrChange w:id="172" w:author="Victor Galvan" w:date="2022-11-01T19:12:00Z">
                  <w:rPr/>
                </w:rPrChange>
              </w:rPr>
              <w:t>b.</w:t>
            </w:r>
          </w:p>
        </w:tc>
        <w:tc>
          <w:tcPr>
            <w:tcW w:w="8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90EF6" w:rsidRPr="0037753F" w:rsidRDefault="00EA36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4AA73D"/>
                <w:sz w:val="20"/>
                <w:rPrChange w:id="173" w:author="Victor Galvan" w:date="2022-11-01T19:12:00Z">
                  <w:rPr>
                    <w:color w:val="4AA73D"/>
                  </w:rPr>
                </w:rPrChange>
              </w:rPr>
            </w:pPr>
            <w:r w:rsidRPr="0037753F">
              <w:rPr>
                <w:color w:val="4AA73D"/>
                <w:sz w:val="20"/>
                <w:rPrChange w:id="174" w:author="Victor Galvan" w:date="2022-11-01T19:12:00Z">
                  <w:rPr>
                    <w:color w:val="4AA73D"/>
                  </w:rPr>
                </w:rPrChange>
              </w:rPr>
              <w:t>Do you need to go home now?</w:t>
            </w:r>
          </w:p>
          <w:p w:rsidR="00990EF6" w:rsidRPr="0037753F" w:rsidRDefault="00EA36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175" w:author="Victor Galvan" w:date="2022-11-01T19:12:00Z">
                  <w:rPr/>
                </w:rPrChange>
              </w:rPr>
            </w:pPr>
            <w:r w:rsidRPr="0037753F">
              <w:rPr>
                <w:sz w:val="20"/>
                <w:rPrChange w:id="176" w:author="Victor Galvan" w:date="2022-11-01T19:12:00Z">
                  <w:rPr/>
                </w:rPrChange>
              </w:rPr>
              <w:t>No, I don’t. I don’t need to go home now.</w:t>
            </w:r>
          </w:p>
        </w:tc>
      </w:tr>
      <w:tr w:rsidR="00990EF6" w:rsidRPr="0037753F">
        <w:trPr>
          <w:trHeight w:val="460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990EF6" w:rsidRPr="0037753F" w:rsidRDefault="00EA36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177" w:author="Victor Galvan" w:date="2022-11-01T19:12:00Z">
                  <w:rPr/>
                </w:rPrChange>
              </w:rPr>
            </w:pPr>
            <w:r w:rsidRPr="0037753F">
              <w:rPr>
                <w:sz w:val="20"/>
                <w:rPrChange w:id="178" w:author="Victor Galvan" w:date="2022-11-01T19:12:00Z">
                  <w:rPr/>
                </w:rPrChange>
              </w:rPr>
              <w:t xml:space="preserve">c. </w:t>
            </w:r>
          </w:p>
        </w:tc>
        <w:tc>
          <w:tcPr>
            <w:tcW w:w="8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90EF6" w:rsidRPr="0037753F" w:rsidRDefault="00EA36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87CC"/>
                <w:sz w:val="20"/>
                <w:rPrChange w:id="179" w:author="Victor Galvan" w:date="2022-11-01T19:12:00Z">
                  <w:rPr>
                    <w:color w:val="0087CC"/>
                  </w:rPr>
                </w:rPrChange>
              </w:rPr>
            </w:pPr>
            <w:r w:rsidRPr="0037753F">
              <w:rPr>
                <w:sz w:val="20"/>
                <w:rPrChange w:id="180" w:author="Victor Galvan" w:date="2022-11-01T19:12:00Z">
                  <w:rPr/>
                </w:rPrChange>
              </w:rPr>
              <w:t xml:space="preserve">Where </w:t>
            </w:r>
            <w:r w:rsidRPr="0037753F">
              <w:rPr>
                <w:color w:val="0087CC"/>
                <w:sz w:val="20"/>
                <w:shd w:val="clear" w:color="auto" w:fill="CFE2F3"/>
                <w:rPrChange w:id="181" w:author="Victor Galvan" w:date="2022-11-01T19:12:00Z">
                  <w:rPr>
                    <w:color w:val="0087CC"/>
                    <w:shd w:val="clear" w:color="auto" w:fill="CFE2F3"/>
                  </w:rPr>
                </w:rPrChange>
              </w:rPr>
              <w:t>         </w:t>
            </w:r>
            <w:ins w:id="182" w:author="Victor Galvan" w:date="2022-11-01T19:22:00Z">
              <w:r w:rsidR="00E34099">
                <w:rPr>
                  <w:color w:val="0087CC"/>
                  <w:sz w:val="20"/>
                  <w:shd w:val="clear" w:color="auto" w:fill="CFE2F3"/>
                </w:rPr>
                <w:t>do you have to go?</w:t>
              </w:r>
            </w:ins>
            <w:r w:rsidRPr="0037753F">
              <w:rPr>
                <w:color w:val="0087CC"/>
                <w:sz w:val="20"/>
                <w:shd w:val="clear" w:color="auto" w:fill="CFE2F3"/>
                <w:rPrChange w:id="183" w:author="Victor Galvan" w:date="2022-11-01T19:12:00Z">
                  <w:rPr>
                    <w:color w:val="0087CC"/>
                    <w:shd w:val="clear" w:color="auto" w:fill="CFE2F3"/>
                  </w:rPr>
                </w:rPrChange>
              </w:rPr>
              <w:t>          </w:t>
            </w:r>
          </w:p>
          <w:p w:rsidR="00990EF6" w:rsidRPr="0037753F" w:rsidRDefault="00EA36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184" w:author="Victor Galvan" w:date="2022-11-01T19:12:00Z">
                  <w:rPr/>
                </w:rPrChange>
              </w:rPr>
            </w:pPr>
            <w:r w:rsidRPr="0037753F">
              <w:rPr>
                <w:sz w:val="20"/>
                <w:rPrChange w:id="185" w:author="Victor Galvan" w:date="2022-11-01T19:12:00Z">
                  <w:rPr/>
                </w:rPrChange>
              </w:rPr>
              <w:t>We have to go to room #237.</w:t>
            </w:r>
          </w:p>
        </w:tc>
      </w:tr>
      <w:tr w:rsidR="00990EF6" w:rsidRPr="0037753F">
        <w:trPr>
          <w:trHeight w:val="460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990EF6" w:rsidRPr="0037753F" w:rsidRDefault="00EA36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186" w:author="Victor Galvan" w:date="2022-11-01T19:12:00Z">
                  <w:rPr/>
                </w:rPrChange>
              </w:rPr>
            </w:pPr>
            <w:r w:rsidRPr="0037753F">
              <w:rPr>
                <w:sz w:val="20"/>
                <w:rPrChange w:id="187" w:author="Victor Galvan" w:date="2022-11-01T19:12:00Z">
                  <w:rPr/>
                </w:rPrChange>
              </w:rPr>
              <w:t xml:space="preserve">d. </w:t>
            </w:r>
          </w:p>
        </w:tc>
        <w:tc>
          <w:tcPr>
            <w:tcW w:w="8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90EF6" w:rsidRPr="0037753F" w:rsidRDefault="00EA36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188" w:author="Victor Galvan" w:date="2022-11-01T19:12:00Z">
                  <w:rPr/>
                </w:rPrChange>
              </w:rPr>
            </w:pPr>
            <w:r w:rsidRPr="0037753F">
              <w:rPr>
                <w:color w:val="0087CC"/>
                <w:sz w:val="20"/>
                <w:shd w:val="clear" w:color="auto" w:fill="CFE2F3"/>
                <w:rPrChange w:id="189" w:author="Victor Galvan" w:date="2022-11-01T19:12:00Z">
                  <w:rPr>
                    <w:color w:val="0087CC"/>
                    <w:shd w:val="clear" w:color="auto" w:fill="CFE2F3"/>
                  </w:rPr>
                </w:rPrChange>
              </w:rPr>
              <w:t>         </w:t>
            </w:r>
            <w:ins w:id="190" w:author="Victor Galvan" w:date="2022-11-01T19:23:00Z">
              <w:r w:rsidR="0044405F">
                <w:rPr>
                  <w:color w:val="0087CC"/>
                  <w:sz w:val="20"/>
                  <w:shd w:val="clear" w:color="auto" w:fill="CFE2F3"/>
                </w:rPr>
                <w:t xml:space="preserve">Does she need to meet </w:t>
              </w:r>
            </w:ins>
            <w:ins w:id="191" w:author="Victor Galvan" w:date="2022-11-01T19:24:00Z">
              <w:r w:rsidR="0044405F">
                <w:rPr>
                  <w:color w:val="0087CC"/>
                  <w:sz w:val="20"/>
                  <w:shd w:val="clear" w:color="auto" w:fill="CFE2F3"/>
                </w:rPr>
                <w:t xml:space="preserve">someone </w:t>
              </w:r>
            </w:ins>
            <w:ins w:id="192" w:author="Victor Galvan" w:date="2022-11-01T19:23:00Z">
              <w:r w:rsidR="0044405F">
                <w:rPr>
                  <w:color w:val="0087CC"/>
                  <w:sz w:val="20"/>
                  <w:shd w:val="clear" w:color="auto" w:fill="CFE2F3"/>
                  <w:lang w:val="en-US"/>
                </w:rPr>
                <w:t>tonight?</w:t>
              </w:r>
            </w:ins>
            <w:r w:rsidRPr="0037753F">
              <w:rPr>
                <w:color w:val="0087CC"/>
                <w:sz w:val="20"/>
                <w:shd w:val="clear" w:color="auto" w:fill="CFE2F3"/>
                <w:rPrChange w:id="193" w:author="Victor Galvan" w:date="2022-11-01T19:12:00Z">
                  <w:rPr>
                    <w:color w:val="0087CC"/>
                    <w:shd w:val="clear" w:color="auto" w:fill="CFE2F3"/>
                  </w:rPr>
                </w:rPrChange>
              </w:rPr>
              <w:t>          </w:t>
            </w:r>
          </w:p>
          <w:p w:rsidR="00990EF6" w:rsidRPr="0037753F" w:rsidRDefault="00EA36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194" w:author="Victor Galvan" w:date="2022-11-01T19:12:00Z">
                  <w:rPr/>
                </w:rPrChange>
              </w:rPr>
            </w:pPr>
            <w:r w:rsidRPr="0037753F">
              <w:rPr>
                <w:sz w:val="20"/>
                <w:rPrChange w:id="195" w:author="Victor Galvan" w:date="2022-11-01T19:12:00Z">
                  <w:rPr/>
                </w:rPrChange>
              </w:rPr>
              <w:t>Yes, she does. She needs to meet tonight.</w:t>
            </w:r>
          </w:p>
        </w:tc>
      </w:tr>
      <w:tr w:rsidR="00990EF6" w:rsidRPr="0037753F">
        <w:trPr>
          <w:trHeight w:val="460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990EF6" w:rsidRPr="0037753F" w:rsidRDefault="00EA36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196" w:author="Victor Galvan" w:date="2022-11-01T19:12:00Z">
                  <w:rPr/>
                </w:rPrChange>
              </w:rPr>
            </w:pPr>
            <w:r w:rsidRPr="0037753F">
              <w:rPr>
                <w:sz w:val="20"/>
                <w:rPrChange w:id="197" w:author="Victor Galvan" w:date="2022-11-01T19:12:00Z">
                  <w:rPr/>
                </w:rPrChange>
              </w:rPr>
              <w:t xml:space="preserve">e. </w:t>
            </w:r>
          </w:p>
        </w:tc>
        <w:tc>
          <w:tcPr>
            <w:tcW w:w="8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90EF6" w:rsidRPr="0037753F" w:rsidRDefault="00EA36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87CC"/>
                <w:sz w:val="20"/>
                <w:rPrChange w:id="198" w:author="Victor Galvan" w:date="2022-11-01T19:12:00Z">
                  <w:rPr>
                    <w:color w:val="0087CC"/>
                  </w:rPr>
                </w:rPrChange>
              </w:rPr>
            </w:pPr>
            <w:r w:rsidRPr="0037753F">
              <w:rPr>
                <w:color w:val="0087CC"/>
                <w:sz w:val="20"/>
                <w:shd w:val="clear" w:color="auto" w:fill="CFE2F3"/>
                <w:rPrChange w:id="199" w:author="Victor Galvan" w:date="2022-11-01T19:12:00Z">
                  <w:rPr>
                    <w:color w:val="0087CC"/>
                    <w:shd w:val="clear" w:color="auto" w:fill="CFE2F3"/>
                  </w:rPr>
                </w:rPrChange>
              </w:rPr>
              <w:t>          </w:t>
            </w:r>
            <w:ins w:id="200" w:author="Victor Galvan" w:date="2022-11-01T19:24:00Z">
              <w:r w:rsidR="00DD4596">
                <w:rPr>
                  <w:color w:val="0087CC"/>
                  <w:sz w:val="20"/>
                  <w:shd w:val="clear" w:color="auto" w:fill="CFE2F3"/>
                </w:rPr>
                <w:t xml:space="preserve">Do they have to bring </w:t>
              </w:r>
              <w:r w:rsidR="00DD4596">
                <w:rPr>
                  <w:color w:val="0087CC"/>
                  <w:sz w:val="20"/>
                  <w:shd w:val="clear" w:color="auto" w:fill="CFE2F3"/>
                  <w:lang w:val="en-US"/>
                </w:rPr>
                <w:t>something?</w:t>
              </w:r>
            </w:ins>
            <w:r w:rsidRPr="0037753F">
              <w:rPr>
                <w:color w:val="0087CC"/>
                <w:sz w:val="20"/>
                <w:shd w:val="clear" w:color="auto" w:fill="CFE2F3"/>
                <w:rPrChange w:id="201" w:author="Victor Galvan" w:date="2022-11-01T19:12:00Z">
                  <w:rPr>
                    <w:color w:val="0087CC"/>
                    <w:shd w:val="clear" w:color="auto" w:fill="CFE2F3"/>
                  </w:rPr>
                </w:rPrChange>
              </w:rPr>
              <w:t>         </w:t>
            </w:r>
          </w:p>
          <w:p w:rsidR="00990EF6" w:rsidRPr="0037753F" w:rsidRDefault="00EA36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202" w:author="Victor Galvan" w:date="2022-11-01T19:12:00Z">
                  <w:rPr/>
                </w:rPrChange>
              </w:rPr>
            </w:pPr>
            <w:r w:rsidRPr="0037753F">
              <w:rPr>
                <w:sz w:val="20"/>
                <w:rPrChange w:id="203" w:author="Victor Galvan" w:date="2022-11-01T19:12:00Z">
                  <w:rPr/>
                </w:rPrChange>
              </w:rPr>
              <w:t>No, they don’t. They don’t have to bring anything.</w:t>
            </w:r>
          </w:p>
        </w:tc>
      </w:tr>
      <w:tr w:rsidR="00990EF6" w:rsidRPr="0037753F">
        <w:trPr>
          <w:trHeight w:val="460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990EF6" w:rsidRPr="0037753F" w:rsidRDefault="00EA36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204" w:author="Victor Galvan" w:date="2022-11-01T19:12:00Z">
                  <w:rPr/>
                </w:rPrChange>
              </w:rPr>
            </w:pPr>
            <w:r w:rsidRPr="0037753F">
              <w:rPr>
                <w:sz w:val="20"/>
                <w:rPrChange w:id="205" w:author="Victor Galvan" w:date="2022-11-01T19:12:00Z">
                  <w:rPr/>
                </w:rPrChange>
              </w:rPr>
              <w:t xml:space="preserve">f. </w:t>
            </w:r>
          </w:p>
        </w:tc>
        <w:tc>
          <w:tcPr>
            <w:tcW w:w="8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90EF6" w:rsidRPr="0037753F" w:rsidRDefault="00EA36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87CC"/>
                <w:sz w:val="20"/>
                <w:rPrChange w:id="206" w:author="Victor Galvan" w:date="2022-11-01T19:12:00Z">
                  <w:rPr>
                    <w:color w:val="0087CC"/>
                  </w:rPr>
                </w:rPrChange>
              </w:rPr>
            </w:pPr>
            <w:r w:rsidRPr="0037753F">
              <w:rPr>
                <w:sz w:val="20"/>
                <w:rPrChange w:id="207" w:author="Victor Galvan" w:date="2022-11-01T19:12:00Z">
                  <w:rPr/>
                </w:rPrChange>
              </w:rPr>
              <w:t>Why</w:t>
            </w:r>
            <w:r w:rsidRPr="0037753F">
              <w:rPr>
                <w:color w:val="0087CC"/>
                <w:sz w:val="20"/>
                <w:rPrChange w:id="208" w:author="Victor Galvan" w:date="2022-11-01T19:12:00Z">
                  <w:rPr>
                    <w:color w:val="0087CC"/>
                  </w:rPr>
                </w:rPrChange>
              </w:rPr>
              <w:t xml:space="preserve"> </w:t>
            </w:r>
            <w:r w:rsidRPr="0037753F">
              <w:rPr>
                <w:color w:val="0087CC"/>
                <w:sz w:val="20"/>
                <w:shd w:val="clear" w:color="auto" w:fill="CFE2F3"/>
                <w:rPrChange w:id="209" w:author="Victor Galvan" w:date="2022-11-01T19:12:00Z">
                  <w:rPr>
                    <w:color w:val="0087CC"/>
                    <w:shd w:val="clear" w:color="auto" w:fill="CFE2F3"/>
                  </w:rPr>
                </w:rPrChange>
              </w:rPr>
              <w:t>      </w:t>
            </w:r>
            <w:ins w:id="210" w:author="Victor Galvan" w:date="2022-11-01T19:24:00Z">
              <w:r w:rsidR="00A77CCD">
                <w:rPr>
                  <w:color w:val="0087CC"/>
                  <w:sz w:val="20"/>
                  <w:shd w:val="clear" w:color="auto" w:fill="CFE2F3"/>
                </w:rPr>
                <w:t>did you need to</w:t>
              </w:r>
            </w:ins>
            <w:ins w:id="211" w:author="Victor Galvan" w:date="2022-11-01T19:25:00Z">
              <w:r w:rsidR="00A77CCD">
                <w:rPr>
                  <w:color w:val="0087CC"/>
                  <w:sz w:val="20"/>
                  <w:shd w:val="clear" w:color="auto" w:fill="CFE2F3"/>
                </w:rPr>
                <w:t xml:space="preserve"> buy a new wallet?</w:t>
              </w:r>
            </w:ins>
            <w:r w:rsidRPr="0037753F">
              <w:rPr>
                <w:color w:val="0087CC"/>
                <w:sz w:val="20"/>
                <w:shd w:val="clear" w:color="auto" w:fill="CFE2F3"/>
                <w:rPrChange w:id="212" w:author="Victor Galvan" w:date="2022-11-01T19:12:00Z">
                  <w:rPr>
                    <w:color w:val="0087CC"/>
                    <w:shd w:val="clear" w:color="auto" w:fill="CFE2F3"/>
                  </w:rPr>
                </w:rPrChange>
              </w:rPr>
              <w:t>             </w:t>
            </w:r>
          </w:p>
          <w:p w:rsidR="00990EF6" w:rsidRPr="0037753F" w:rsidRDefault="00EA36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213" w:author="Victor Galvan" w:date="2022-11-01T19:12:00Z">
                  <w:rPr/>
                </w:rPrChange>
              </w:rPr>
            </w:pPr>
            <w:r w:rsidRPr="0037753F">
              <w:rPr>
                <w:sz w:val="20"/>
                <w:rPrChange w:id="214" w:author="Victor Galvan" w:date="2022-11-01T19:12:00Z">
                  <w:rPr/>
                </w:rPrChange>
              </w:rPr>
              <w:t>I needed to buy a new wallet because I lost my old one.</w:t>
            </w:r>
          </w:p>
        </w:tc>
      </w:tr>
      <w:tr w:rsidR="00990EF6" w:rsidRPr="0037753F">
        <w:trPr>
          <w:trHeight w:val="460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990EF6" w:rsidRPr="0037753F" w:rsidRDefault="00EA36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215" w:author="Victor Galvan" w:date="2022-11-01T19:12:00Z">
                  <w:rPr/>
                </w:rPrChange>
              </w:rPr>
            </w:pPr>
            <w:r w:rsidRPr="0037753F">
              <w:rPr>
                <w:sz w:val="20"/>
                <w:rPrChange w:id="216" w:author="Victor Galvan" w:date="2022-11-01T19:12:00Z">
                  <w:rPr/>
                </w:rPrChange>
              </w:rPr>
              <w:t xml:space="preserve">g. </w:t>
            </w:r>
          </w:p>
        </w:tc>
        <w:tc>
          <w:tcPr>
            <w:tcW w:w="8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90EF6" w:rsidRPr="0037753F" w:rsidRDefault="00EA36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87CC"/>
                <w:sz w:val="20"/>
                <w:rPrChange w:id="217" w:author="Victor Galvan" w:date="2022-11-01T19:12:00Z">
                  <w:rPr>
                    <w:color w:val="0087CC"/>
                  </w:rPr>
                </w:rPrChange>
              </w:rPr>
            </w:pPr>
            <w:r w:rsidRPr="0037753F">
              <w:rPr>
                <w:sz w:val="20"/>
                <w:rPrChange w:id="218" w:author="Victor Galvan" w:date="2022-11-01T19:12:00Z">
                  <w:rPr/>
                </w:rPrChange>
              </w:rPr>
              <w:t xml:space="preserve">Why </w:t>
            </w:r>
            <w:r w:rsidRPr="0037753F">
              <w:rPr>
                <w:color w:val="0087CC"/>
                <w:sz w:val="20"/>
                <w:shd w:val="clear" w:color="auto" w:fill="CFE2F3"/>
                <w:rPrChange w:id="219" w:author="Victor Galvan" w:date="2022-11-01T19:12:00Z">
                  <w:rPr>
                    <w:color w:val="0087CC"/>
                    <w:shd w:val="clear" w:color="auto" w:fill="CFE2F3"/>
                  </w:rPr>
                </w:rPrChange>
              </w:rPr>
              <w:t>       </w:t>
            </w:r>
            <w:ins w:id="220" w:author="Victor Galvan" w:date="2022-11-01T19:25:00Z">
              <w:r w:rsidR="00983854">
                <w:rPr>
                  <w:color w:val="0087CC"/>
                  <w:sz w:val="20"/>
                  <w:shd w:val="clear" w:color="auto" w:fill="CFE2F3"/>
                </w:rPr>
                <w:t>did th</w:t>
              </w:r>
            </w:ins>
            <w:ins w:id="221" w:author="Victor Galvan" w:date="2022-11-01T19:26:00Z">
              <w:r w:rsidR="00983854">
                <w:rPr>
                  <w:color w:val="0087CC"/>
                  <w:sz w:val="20"/>
                  <w:shd w:val="clear" w:color="auto" w:fill="CFE2F3"/>
                </w:rPr>
                <w:t>e waiter have to work late?</w:t>
              </w:r>
            </w:ins>
            <w:r w:rsidRPr="0037753F">
              <w:rPr>
                <w:color w:val="0087CC"/>
                <w:sz w:val="20"/>
                <w:shd w:val="clear" w:color="auto" w:fill="CFE2F3"/>
                <w:rPrChange w:id="222" w:author="Victor Galvan" w:date="2022-11-01T19:12:00Z">
                  <w:rPr>
                    <w:color w:val="0087CC"/>
                    <w:shd w:val="clear" w:color="auto" w:fill="CFE2F3"/>
                  </w:rPr>
                </w:rPrChange>
              </w:rPr>
              <w:t>            </w:t>
            </w:r>
          </w:p>
          <w:p w:rsidR="00990EF6" w:rsidRPr="0037753F" w:rsidRDefault="00EA36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223" w:author="Victor Galvan" w:date="2022-11-01T19:12:00Z">
                  <w:rPr/>
                </w:rPrChange>
              </w:rPr>
            </w:pPr>
            <w:r w:rsidRPr="0037753F">
              <w:rPr>
                <w:sz w:val="20"/>
                <w:rPrChange w:id="224" w:author="Victor Galvan" w:date="2022-11-01T19:12:00Z">
                  <w:rPr/>
                </w:rPrChange>
              </w:rPr>
              <w:t>The waiter had to work late because someone made a mess.</w:t>
            </w:r>
          </w:p>
        </w:tc>
      </w:tr>
      <w:tr w:rsidR="00990EF6" w:rsidRPr="0037753F">
        <w:trPr>
          <w:trHeight w:val="460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990EF6" w:rsidRPr="0037753F" w:rsidRDefault="00EA36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225" w:author="Victor Galvan" w:date="2022-11-01T19:12:00Z">
                  <w:rPr/>
                </w:rPrChange>
              </w:rPr>
            </w:pPr>
            <w:r w:rsidRPr="0037753F">
              <w:rPr>
                <w:sz w:val="20"/>
                <w:rPrChange w:id="226" w:author="Victor Galvan" w:date="2022-11-01T19:12:00Z">
                  <w:rPr/>
                </w:rPrChange>
              </w:rPr>
              <w:t>h.</w:t>
            </w:r>
          </w:p>
        </w:tc>
        <w:tc>
          <w:tcPr>
            <w:tcW w:w="8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90EF6" w:rsidRPr="0037753F" w:rsidRDefault="00EA36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87CC"/>
                <w:sz w:val="20"/>
                <w:rPrChange w:id="227" w:author="Victor Galvan" w:date="2022-11-01T19:12:00Z">
                  <w:rPr>
                    <w:color w:val="0087CC"/>
                  </w:rPr>
                </w:rPrChange>
              </w:rPr>
            </w:pPr>
            <w:r w:rsidRPr="0037753F">
              <w:rPr>
                <w:color w:val="0087CC"/>
                <w:sz w:val="20"/>
                <w:shd w:val="clear" w:color="auto" w:fill="CFE2F3"/>
                <w:rPrChange w:id="228" w:author="Victor Galvan" w:date="2022-11-01T19:12:00Z">
                  <w:rPr>
                    <w:color w:val="0087CC"/>
                    <w:shd w:val="clear" w:color="auto" w:fill="CFE2F3"/>
                  </w:rPr>
                </w:rPrChange>
              </w:rPr>
              <w:t>     </w:t>
            </w:r>
            <w:ins w:id="229" w:author="Victor Galvan" w:date="2022-11-01T19:26:00Z">
              <w:r w:rsidR="00055155">
                <w:rPr>
                  <w:color w:val="0087CC"/>
                  <w:sz w:val="20"/>
                  <w:shd w:val="clear" w:color="auto" w:fill="CFE2F3"/>
                </w:rPr>
                <w:t>When do you have to vote?</w:t>
              </w:r>
            </w:ins>
            <w:r w:rsidRPr="0037753F">
              <w:rPr>
                <w:color w:val="0087CC"/>
                <w:sz w:val="20"/>
                <w:shd w:val="clear" w:color="auto" w:fill="CFE2F3"/>
                <w:rPrChange w:id="230" w:author="Victor Galvan" w:date="2022-11-01T19:12:00Z">
                  <w:rPr>
                    <w:color w:val="0087CC"/>
                    <w:shd w:val="clear" w:color="auto" w:fill="CFE2F3"/>
                  </w:rPr>
                </w:rPrChange>
              </w:rPr>
              <w:t>              </w:t>
            </w:r>
          </w:p>
          <w:p w:rsidR="00990EF6" w:rsidRPr="0037753F" w:rsidRDefault="00EA36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231" w:author="Victor Galvan" w:date="2022-11-01T19:12:00Z">
                  <w:rPr/>
                </w:rPrChange>
              </w:rPr>
            </w:pPr>
            <w:r w:rsidRPr="0037753F">
              <w:rPr>
                <w:sz w:val="20"/>
                <w:rPrChange w:id="232" w:author="Victor Galvan" w:date="2022-11-01T19:12:00Z">
                  <w:rPr/>
                </w:rPrChange>
              </w:rPr>
              <w:t>Yes, I do. I have to choose my major next month.</w:t>
            </w:r>
          </w:p>
        </w:tc>
      </w:tr>
      <w:tr w:rsidR="00990EF6" w:rsidRPr="0037753F">
        <w:trPr>
          <w:trHeight w:val="460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990EF6" w:rsidRPr="0037753F" w:rsidRDefault="00EA36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233" w:author="Victor Galvan" w:date="2022-11-01T19:12:00Z">
                  <w:rPr/>
                </w:rPrChange>
              </w:rPr>
            </w:pPr>
            <w:proofErr w:type="spellStart"/>
            <w:r w:rsidRPr="0037753F">
              <w:rPr>
                <w:sz w:val="20"/>
                <w:rPrChange w:id="234" w:author="Victor Galvan" w:date="2022-11-01T19:12:00Z">
                  <w:rPr/>
                </w:rPrChange>
              </w:rPr>
              <w:t>i</w:t>
            </w:r>
            <w:proofErr w:type="spellEnd"/>
            <w:r w:rsidRPr="0037753F">
              <w:rPr>
                <w:sz w:val="20"/>
                <w:rPrChange w:id="235" w:author="Victor Galvan" w:date="2022-11-01T19:12:00Z">
                  <w:rPr/>
                </w:rPrChange>
              </w:rPr>
              <w:t xml:space="preserve">. </w:t>
            </w:r>
          </w:p>
        </w:tc>
        <w:tc>
          <w:tcPr>
            <w:tcW w:w="8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90EF6" w:rsidRPr="0037753F" w:rsidRDefault="00EA36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236" w:author="Victor Galvan" w:date="2022-11-01T19:12:00Z">
                  <w:rPr/>
                </w:rPrChange>
              </w:rPr>
            </w:pPr>
            <w:r w:rsidRPr="0037753F">
              <w:rPr>
                <w:sz w:val="20"/>
                <w:rPrChange w:id="237" w:author="Victor Galvan" w:date="2022-11-01T19:12:00Z">
                  <w:rPr/>
                </w:rPrChange>
              </w:rPr>
              <w:t xml:space="preserve">When </w:t>
            </w:r>
            <w:r w:rsidRPr="0037753F">
              <w:rPr>
                <w:color w:val="0087CC"/>
                <w:sz w:val="20"/>
                <w:shd w:val="clear" w:color="auto" w:fill="CFE2F3"/>
                <w:rPrChange w:id="238" w:author="Victor Galvan" w:date="2022-11-01T19:12:00Z">
                  <w:rPr>
                    <w:color w:val="0087CC"/>
                    <w:shd w:val="clear" w:color="auto" w:fill="CFE2F3"/>
                  </w:rPr>
                </w:rPrChange>
              </w:rPr>
              <w:t>        </w:t>
            </w:r>
            <w:ins w:id="239" w:author="Victor Galvan" w:date="2022-11-01T19:27:00Z">
              <w:r w:rsidR="00577BA7">
                <w:rPr>
                  <w:color w:val="0087CC"/>
                  <w:sz w:val="20"/>
                  <w:shd w:val="clear" w:color="auto" w:fill="CFE2F3"/>
                </w:rPr>
                <w:t>Devin has to be at home?</w:t>
              </w:r>
            </w:ins>
            <w:r w:rsidRPr="0037753F">
              <w:rPr>
                <w:color w:val="0087CC"/>
                <w:sz w:val="20"/>
                <w:shd w:val="clear" w:color="auto" w:fill="CFE2F3"/>
                <w:rPrChange w:id="240" w:author="Victor Galvan" w:date="2022-11-01T19:12:00Z">
                  <w:rPr>
                    <w:color w:val="0087CC"/>
                    <w:shd w:val="clear" w:color="auto" w:fill="CFE2F3"/>
                  </w:rPr>
                </w:rPrChange>
              </w:rPr>
              <w:t>           </w:t>
            </w:r>
          </w:p>
          <w:p w:rsidR="00990EF6" w:rsidRPr="0037753F" w:rsidRDefault="00EA36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241" w:author="Victor Galvan" w:date="2022-11-01T19:12:00Z">
                  <w:rPr/>
                </w:rPrChange>
              </w:rPr>
            </w:pPr>
            <w:r w:rsidRPr="0037753F">
              <w:rPr>
                <w:sz w:val="20"/>
                <w:rPrChange w:id="242" w:author="Victor Galvan" w:date="2022-11-01T19:12:00Z">
                  <w:rPr/>
                </w:rPrChange>
              </w:rPr>
              <w:t>Devin has to be home before 9 PM.</w:t>
            </w:r>
          </w:p>
        </w:tc>
      </w:tr>
      <w:tr w:rsidR="00990EF6" w:rsidRPr="0037753F">
        <w:trPr>
          <w:trHeight w:val="460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990EF6" w:rsidRPr="0037753F" w:rsidRDefault="00EA36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243" w:author="Victor Galvan" w:date="2022-11-01T19:12:00Z">
                  <w:rPr/>
                </w:rPrChange>
              </w:rPr>
            </w:pPr>
            <w:r w:rsidRPr="0037753F">
              <w:rPr>
                <w:sz w:val="20"/>
                <w:rPrChange w:id="244" w:author="Victor Galvan" w:date="2022-11-01T19:12:00Z">
                  <w:rPr/>
                </w:rPrChange>
              </w:rPr>
              <w:t xml:space="preserve">j. </w:t>
            </w:r>
          </w:p>
        </w:tc>
        <w:tc>
          <w:tcPr>
            <w:tcW w:w="8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90EF6" w:rsidRPr="0037753F" w:rsidRDefault="00EA36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245" w:author="Victor Galvan" w:date="2022-11-01T19:12:00Z">
                  <w:rPr/>
                </w:rPrChange>
              </w:rPr>
            </w:pPr>
            <w:r w:rsidRPr="0037753F">
              <w:rPr>
                <w:color w:val="0087CC"/>
                <w:sz w:val="20"/>
                <w:shd w:val="clear" w:color="auto" w:fill="CFE2F3"/>
                <w:rPrChange w:id="246" w:author="Victor Galvan" w:date="2022-11-01T19:12:00Z">
                  <w:rPr>
                    <w:color w:val="0087CC"/>
                    <w:shd w:val="clear" w:color="auto" w:fill="CFE2F3"/>
                  </w:rPr>
                </w:rPrChange>
              </w:rPr>
              <w:t>        </w:t>
            </w:r>
            <w:ins w:id="247" w:author="Victor Galvan" w:date="2022-11-01T19:27:00Z">
              <w:r w:rsidR="00577BA7">
                <w:rPr>
                  <w:color w:val="0087CC"/>
                  <w:sz w:val="20"/>
                  <w:shd w:val="clear" w:color="auto" w:fill="CFE2F3"/>
                </w:rPr>
                <w:t>Do I have to sit?</w:t>
              </w:r>
            </w:ins>
            <w:r w:rsidRPr="0037753F">
              <w:rPr>
                <w:color w:val="0087CC"/>
                <w:sz w:val="20"/>
                <w:shd w:val="clear" w:color="auto" w:fill="CFE2F3"/>
                <w:rPrChange w:id="248" w:author="Victor Galvan" w:date="2022-11-01T19:12:00Z">
                  <w:rPr>
                    <w:color w:val="0087CC"/>
                    <w:shd w:val="clear" w:color="auto" w:fill="CFE2F3"/>
                  </w:rPr>
                </w:rPrChange>
              </w:rPr>
              <w:t>           </w:t>
            </w:r>
          </w:p>
          <w:p w:rsidR="00990EF6" w:rsidRPr="0037753F" w:rsidRDefault="00EA36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249" w:author="Victor Galvan" w:date="2022-11-01T19:12:00Z">
                  <w:rPr/>
                </w:rPrChange>
              </w:rPr>
            </w:pPr>
            <w:r w:rsidRPr="0037753F">
              <w:rPr>
                <w:sz w:val="20"/>
                <w:rPrChange w:id="250" w:author="Victor Galvan" w:date="2022-11-01T19:12:00Z">
                  <w:rPr/>
                </w:rPrChange>
              </w:rPr>
              <w:t>No, you don’t. You don’t have to sit.</w:t>
            </w:r>
          </w:p>
        </w:tc>
      </w:tr>
      <w:tr w:rsidR="00990EF6" w:rsidRPr="0037753F">
        <w:trPr>
          <w:trHeight w:val="460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990EF6" w:rsidRPr="0037753F" w:rsidRDefault="00EA36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251" w:author="Victor Galvan" w:date="2022-11-01T19:12:00Z">
                  <w:rPr/>
                </w:rPrChange>
              </w:rPr>
            </w:pPr>
            <w:r w:rsidRPr="0037753F">
              <w:rPr>
                <w:sz w:val="20"/>
                <w:rPrChange w:id="252" w:author="Victor Galvan" w:date="2022-11-01T19:12:00Z">
                  <w:rPr/>
                </w:rPrChange>
              </w:rPr>
              <w:t xml:space="preserve">k. </w:t>
            </w:r>
          </w:p>
        </w:tc>
        <w:tc>
          <w:tcPr>
            <w:tcW w:w="8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90EF6" w:rsidRPr="0037753F" w:rsidRDefault="00EA36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87CC"/>
                <w:sz w:val="20"/>
                <w:rPrChange w:id="253" w:author="Victor Galvan" w:date="2022-11-01T19:12:00Z">
                  <w:rPr>
                    <w:color w:val="0087CC"/>
                  </w:rPr>
                </w:rPrChange>
              </w:rPr>
            </w:pPr>
            <w:r w:rsidRPr="0037753F">
              <w:rPr>
                <w:color w:val="0087CC"/>
                <w:sz w:val="20"/>
                <w:shd w:val="clear" w:color="auto" w:fill="CFE2F3"/>
                <w:rPrChange w:id="254" w:author="Victor Galvan" w:date="2022-11-01T19:12:00Z">
                  <w:rPr>
                    <w:color w:val="0087CC"/>
                    <w:shd w:val="clear" w:color="auto" w:fill="CFE2F3"/>
                  </w:rPr>
                </w:rPrChange>
              </w:rPr>
              <w:t>         </w:t>
            </w:r>
            <w:ins w:id="255" w:author="Victor Galvan" w:date="2022-11-01T19:28:00Z">
              <w:r w:rsidR="00577BA7">
                <w:rPr>
                  <w:color w:val="0087CC"/>
                  <w:sz w:val="20"/>
                  <w:shd w:val="clear" w:color="auto" w:fill="CFE2F3"/>
                </w:rPr>
                <w:t xml:space="preserve">Do all </w:t>
              </w:r>
              <w:r w:rsidR="00577BA7">
                <w:rPr>
                  <w:color w:val="0087CC"/>
                  <w:sz w:val="20"/>
                  <w:shd w:val="clear" w:color="auto" w:fill="CFE2F3"/>
                  <w:lang w:val="en-US"/>
                </w:rPr>
                <w:t xml:space="preserve">students </w:t>
              </w:r>
              <w:r w:rsidR="00577BA7">
                <w:rPr>
                  <w:color w:val="0087CC"/>
                  <w:sz w:val="20"/>
                  <w:shd w:val="clear" w:color="auto" w:fill="CFE2F3"/>
                </w:rPr>
                <w:t>need a computer in this class?</w:t>
              </w:r>
            </w:ins>
            <w:r w:rsidRPr="0037753F">
              <w:rPr>
                <w:color w:val="0087CC"/>
                <w:sz w:val="20"/>
                <w:shd w:val="clear" w:color="auto" w:fill="CFE2F3"/>
                <w:rPrChange w:id="256" w:author="Victor Galvan" w:date="2022-11-01T19:12:00Z">
                  <w:rPr>
                    <w:color w:val="0087CC"/>
                    <w:shd w:val="clear" w:color="auto" w:fill="CFE2F3"/>
                  </w:rPr>
                </w:rPrChange>
              </w:rPr>
              <w:t>          </w:t>
            </w:r>
          </w:p>
          <w:p w:rsidR="00990EF6" w:rsidRPr="0037753F" w:rsidRDefault="00EA36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257" w:author="Victor Galvan" w:date="2022-11-01T19:12:00Z">
                  <w:rPr/>
                </w:rPrChange>
              </w:rPr>
            </w:pPr>
            <w:r w:rsidRPr="0037753F">
              <w:rPr>
                <w:sz w:val="20"/>
                <w:rPrChange w:id="258" w:author="Victor Galvan" w:date="2022-11-01T19:12:00Z">
                  <w:rPr/>
                </w:rPrChange>
              </w:rPr>
              <w:t>Yes, they do. All students need to have a computer in this class.</w:t>
            </w:r>
          </w:p>
        </w:tc>
      </w:tr>
      <w:tr w:rsidR="00990EF6" w:rsidRPr="0037753F">
        <w:trPr>
          <w:trHeight w:val="460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990EF6" w:rsidRPr="0037753F" w:rsidRDefault="00EA36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259" w:author="Victor Galvan" w:date="2022-11-01T19:12:00Z">
                  <w:rPr/>
                </w:rPrChange>
              </w:rPr>
            </w:pPr>
            <w:r w:rsidRPr="0037753F">
              <w:rPr>
                <w:sz w:val="20"/>
                <w:rPrChange w:id="260" w:author="Victor Galvan" w:date="2022-11-01T19:12:00Z">
                  <w:rPr/>
                </w:rPrChange>
              </w:rPr>
              <w:t xml:space="preserve">l. </w:t>
            </w:r>
          </w:p>
        </w:tc>
        <w:tc>
          <w:tcPr>
            <w:tcW w:w="8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90EF6" w:rsidRPr="0037753F" w:rsidRDefault="00EA36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87CC"/>
                <w:sz w:val="20"/>
                <w:rPrChange w:id="261" w:author="Victor Galvan" w:date="2022-11-01T19:12:00Z">
                  <w:rPr>
                    <w:color w:val="0087CC"/>
                  </w:rPr>
                </w:rPrChange>
              </w:rPr>
            </w:pPr>
            <w:r w:rsidRPr="0037753F">
              <w:rPr>
                <w:sz w:val="20"/>
                <w:rPrChange w:id="262" w:author="Victor Galvan" w:date="2022-11-01T19:12:00Z">
                  <w:rPr/>
                </w:rPrChange>
              </w:rPr>
              <w:t>Where</w:t>
            </w:r>
            <w:r w:rsidRPr="0037753F">
              <w:rPr>
                <w:color w:val="0087CC"/>
                <w:sz w:val="20"/>
                <w:rPrChange w:id="263" w:author="Victor Galvan" w:date="2022-11-01T19:12:00Z">
                  <w:rPr>
                    <w:color w:val="0087CC"/>
                  </w:rPr>
                </w:rPrChange>
              </w:rPr>
              <w:t xml:space="preserve"> </w:t>
            </w:r>
            <w:r w:rsidRPr="0037753F">
              <w:rPr>
                <w:color w:val="0087CC"/>
                <w:sz w:val="20"/>
                <w:shd w:val="clear" w:color="auto" w:fill="CFE2F3"/>
                <w:rPrChange w:id="264" w:author="Victor Galvan" w:date="2022-11-01T19:12:00Z">
                  <w:rPr>
                    <w:color w:val="0087CC"/>
                    <w:shd w:val="clear" w:color="auto" w:fill="CFE2F3"/>
                  </w:rPr>
                </w:rPrChange>
              </w:rPr>
              <w:t>        </w:t>
            </w:r>
            <w:ins w:id="265" w:author="Victor Galvan" w:date="2022-11-01T19:28:00Z">
              <w:r w:rsidR="007B1CDE">
                <w:rPr>
                  <w:color w:val="0087CC"/>
                  <w:sz w:val="20"/>
                  <w:shd w:val="clear" w:color="auto" w:fill="CFE2F3"/>
                </w:rPr>
                <w:t>do she has to move</w:t>
              </w:r>
            </w:ins>
            <w:ins w:id="266" w:author="Victor Galvan" w:date="2022-11-01T19:29:00Z">
              <w:r w:rsidR="007B1CDE">
                <w:rPr>
                  <w:color w:val="0087CC"/>
                  <w:sz w:val="20"/>
                  <w:shd w:val="clear" w:color="auto" w:fill="CFE2F3"/>
                </w:rPr>
                <w:t>?</w:t>
              </w:r>
            </w:ins>
            <w:r w:rsidRPr="0037753F">
              <w:rPr>
                <w:color w:val="0087CC"/>
                <w:sz w:val="20"/>
                <w:shd w:val="clear" w:color="auto" w:fill="CFE2F3"/>
                <w:rPrChange w:id="267" w:author="Victor Galvan" w:date="2022-11-01T19:12:00Z">
                  <w:rPr>
                    <w:color w:val="0087CC"/>
                    <w:shd w:val="clear" w:color="auto" w:fill="CFE2F3"/>
                  </w:rPr>
                </w:rPrChange>
              </w:rPr>
              <w:t>           </w:t>
            </w:r>
          </w:p>
          <w:p w:rsidR="00990EF6" w:rsidRPr="0037753F" w:rsidRDefault="00EA36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rPrChange w:id="268" w:author="Victor Galvan" w:date="2022-11-01T19:12:00Z">
                  <w:rPr/>
                </w:rPrChange>
              </w:rPr>
            </w:pPr>
            <w:r w:rsidRPr="0037753F">
              <w:rPr>
                <w:sz w:val="20"/>
                <w:rPrChange w:id="269" w:author="Victor Galvan" w:date="2022-11-01T19:12:00Z">
                  <w:rPr/>
                </w:rPrChange>
              </w:rPr>
              <w:t>She has to move to Manchester.</w:t>
            </w:r>
          </w:p>
        </w:tc>
      </w:tr>
    </w:tbl>
    <w:p w:rsidR="00177E7B" w:rsidRDefault="00177E7B">
      <w:pPr>
        <w:pBdr>
          <w:top w:val="nil"/>
          <w:left w:val="nil"/>
          <w:bottom w:val="nil"/>
          <w:right w:val="nil"/>
          <w:between w:val="nil"/>
        </w:pBdr>
        <w:rPr>
          <w:ins w:id="270" w:author="Victor Galvan" w:date="2022-11-01T19:29:00Z"/>
          <w:b/>
          <w:sz w:val="20"/>
          <w:szCs w:val="28"/>
        </w:rPr>
      </w:pPr>
    </w:p>
    <w:p w:rsidR="00177E7B" w:rsidRDefault="00177E7B">
      <w:pPr>
        <w:rPr>
          <w:ins w:id="271" w:author="Victor Galvan" w:date="2022-11-01T19:29:00Z"/>
          <w:b/>
          <w:sz w:val="20"/>
          <w:szCs w:val="28"/>
        </w:rPr>
      </w:pPr>
      <w:ins w:id="272" w:author="Victor Galvan" w:date="2022-11-01T19:29:00Z">
        <w:r>
          <w:rPr>
            <w:b/>
            <w:sz w:val="20"/>
            <w:szCs w:val="28"/>
          </w:rPr>
          <w:br w:type="page"/>
        </w:r>
      </w:ins>
    </w:p>
    <w:p w:rsidR="00990EF6" w:rsidRPr="0037753F" w:rsidRDefault="00EA3621">
      <w:pPr>
        <w:pBdr>
          <w:top w:val="nil"/>
          <w:left w:val="nil"/>
          <w:bottom w:val="nil"/>
          <w:right w:val="nil"/>
          <w:between w:val="nil"/>
        </w:pBdr>
        <w:rPr>
          <w:b/>
          <w:sz w:val="20"/>
          <w:szCs w:val="28"/>
          <w:rPrChange w:id="273" w:author="Victor Galvan" w:date="2022-11-01T19:12:00Z">
            <w:rPr>
              <w:b/>
              <w:sz w:val="28"/>
              <w:szCs w:val="28"/>
            </w:rPr>
          </w:rPrChange>
        </w:rPr>
      </w:pPr>
      <w:r w:rsidRPr="0037753F">
        <w:rPr>
          <w:b/>
          <w:sz w:val="20"/>
          <w:szCs w:val="28"/>
          <w:rPrChange w:id="274" w:author="Victor Galvan" w:date="2022-11-01T19:12:00Z">
            <w:rPr>
              <w:b/>
              <w:sz w:val="28"/>
              <w:szCs w:val="28"/>
            </w:rPr>
          </w:rPrChange>
        </w:rPr>
        <w:t>3. Choose the correct possible ways to complete the sentences. In some sentences, more than one answer is correct:</w:t>
      </w:r>
    </w:p>
    <w:p w:rsidR="00990EF6" w:rsidRPr="0037753F" w:rsidRDefault="00990EF6">
      <w:pPr>
        <w:pBdr>
          <w:top w:val="nil"/>
          <w:left w:val="nil"/>
          <w:bottom w:val="nil"/>
          <w:right w:val="nil"/>
          <w:between w:val="nil"/>
        </w:pBdr>
        <w:rPr>
          <w:sz w:val="20"/>
          <w:rPrChange w:id="275" w:author="Victor Galvan" w:date="2022-11-01T19:12:00Z">
            <w:rPr/>
          </w:rPrChange>
        </w:rPr>
      </w:pPr>
    </w:p>
    <w:p w:rsidR="00990EF6" w:rsidRPr="0037753F" w:rsidRDefault="00EA362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rPrChange w:id="276" w:author="Victor Galvan" w:date="2022-11-01T19:12:00Z">
            <w:rPr/>
          </w:rPrChange>
        </w:rPr>
      </w:pPr>
      <w:r w:rsidRPr="0037753F">
        <w:rPr>
          <w:sz w:val="20"/>
          <w:rPrChange w:id="277" w:author="Victor Galvan" w:date="2022-11-01T19:12:00Z">
            <w:rPr/>
          </w:rPrChange>
        </w:rPr>
        <w:t>We … pay to enter the museum yesterday.</w:t>
      </w:r>
    </w:p>
    <w:p w:rsidR="00990EF6" w:rsidRPr="0037753F" w:rsidRDefault="00EA3621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rPrChange w:id="278" w:author="Victor Galvan" w:date="2022-11-01T19:12:00Z">
            <w:rPr/>
          </w:rPrChange>
        </w:rPr>
      </w:pPr>
      <w:r w:rsidRPr="0037753F">
        <w:rPr>
          <w:color w:val="4AA73D"/>
          <w:sz w:val="20"/>
          <w:rPrChange w:id="279" w:author="Victor Galvan" w:date="2022-11-01T19:12:00Z">
            <w:rPr>
              <w:color w:val="4AA73D"/>
            </w:rPr>
          </w:rPrChange>
        </w:rPr>
        <w:t>had to / needed to</w:t>
      </w:r>
    </w:p>
    <w:p w:rsidR="00990EF6" w:rsidRPr="0037753F" w:rsidRDefault="00EA3621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rPrChange w:id="280" w:author="Victor Galvan" w:date="2022-11-01T19:12:00Z">
            <w:rPr/>
          </w:rPrChange>
        </w:rPr>
      </w:pPr>
      <w:r w:rsidRPr="0037753F">
        <w:rPr>
          <w:sz w:val="20"/>
          <w:rPrChange w:id="281" w:author="Victor Galvan" w:date="2022-11-01T19:12:00Z">
            <w:rPr/>
          </w:rPrChange>
        </w:rPr>
        <w:t>have to / need to</w:t>
      </w:r>
    </w:p>
    <w:p w:rsidR="00990EF6" w:rsidRPr="0037753F" w:rsidRDefault="00EA3621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rPrChange w:id="282" w:author="Victor Galvan" w:date="2022-11-01T19:12:00Z">
            <w:rPr/>
          </w:rPrChange>
        </w:rPr>
      </w:pPr>
      <w:r w:rsidRPr="0037753F">
        <w:rPr>
          <w:sz w:val="20"/>
          <w:rPrChange w:id="283" w:author="Victor Galvan" w:date="2022-11-01T19:12:00Z">
            <w:rPr/>
          </w:rPrChange>
        </w:rPr>
        <w:t>must</w:t>
      </w:r>
    </w:p>
    <w:p w:rsidR="00990EF6" w:rsidRPr="0037753F" w:rsidRDefault="00990EF6">
      <w:pPr>
        <w:pBdr>
          <w:top w:val="nil"/>
          <w:left w:val="nil"/>
          <w:bottom w:val="nil"/>
          <w:right w:val="nil"/>
          <w:between w:val="nil"/>
        </w:pBdr>
        <w:rPr>
          <w:sz w:val="20"/>
          <w:rPrChange w:id="284" w:author="Victor Galvan" w:date="2022-11-01T19:12:00Z">
            <w:rPr/>
          </w:rPrChange>
        </w:rPr>
      </w:pPr>
    </w:p>
    <w:p w:rsidR="00990EF6" w:rsidRPr="0037753F" w:rsidRDefault="00EA362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rPrChange w:id="285" w:author="Victor Galvan" w:date="2022-11-01T19:12:00Z">
            <w:rPr/>
          </w:rPrChange>
        </w:rPr>
      </w:pPr>
      <w:r w:rsidRPr="0037753F">
        <w:rPr>
          <w:sz w:val="20"/>
          <w:rPrChange w:id="286" w:author="Victor Galvan" w:date="2022-11-01T19:12:00Z">
            <w:rPr/>
          </w:rPrChange>
        </w:rPr>
        <w:t>I … finish my homework before I go to bed.</w:t>
      </w:r>
    </w:p>
    <w:p w:rsidR="00990EF6" w:rsidRPr="0037753F" w:rsidRDefault="00EA3621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rPrChange w:id="287" w:author="Victor Galvan" w:date="2022-11-01T19:12:00Z">
            <w:rPr/>
          </w:rPrChange>
        </w:rPr>
      </w:pPr>
      <w:r w:rsidRPr="0037753F">
        <w:rPr>
          <w:sz w:val="20"/>
          <w:rPrChange w:id="288" w:author="Victor Galvan" w:date="2022-11-01T19:12:00Z">
            <w:rPr/>
          </w:rPrChange>
        </w:rPr>
        <w:t>had to / needed to</w:t>
      </w:r>
    </w:p>
    <w:p w:rsidR="00990EF6" w:rsidRPr="0037753F" w:rsidRDefault="00EA3621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rPrChange w:id="289" w:author="Victor Galvan" w:date="2022-11-01T19:12:00Z">
            <w:rPr/>
          </w:rPrChange>
        </w:rPr>
      </w:pPr>
      <w:r w:rsidRPr="0037753F">
        <w:rPr>
          <w:color w:val="4AA73D"/>
          <w:sz w:val="20"/>
          <w:rPrChange w:id="290" w:author="Victor Galvan" w:date="2022-11-01T19:12:00Z">
            <w:rPr>
              <w:color w:val="4AA73D"/>
            </w:rPr>
          </w:rPrChange>
        </w:rPr>
        <w:t>have to / need to</w:t>
      </w:r>
    </w:p>
    <w:p w:rsidR="00990EF6" w:rsidRPr="0037753F" w:rsidRDefault="00EA3621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rPrChange w:id="291" w:author="Victor Galvan" w:date="2022-11-01T19:12:00Z">
            <w:rPr/>
          </w:rPrChange>
        </w:rPr>
      </w:pPr>
      <w:r w:rsidRPr="0037753F">
        <w:rPr>
          <w:color w:val="4AA73D"/>
          <w:sz w:val="20"/>
          <w:rPrChange w:id="292" w:author="Victor Galvan" w:date="2022-11-01T19:12:00Z">
            <w:rPr>
              <w:color w:val="4AA73D"/>
            </w:rPr>
          </w:rPrChange>
        </w:rPr>
        <w:t>must</w:t>
      </w:r>
    </w:p>
    <w:p w:rsidR="00990EF6" w:rsidRPr="0037753F" w:rsidRDefault="00990EF6">
      <w:pPr>
        <w:pBdr>
          <w:top w:val="nil"/>
          <w:left w:val="nil"/>
          <w:bottom w:val="nil"/>
          <w:right w:val="nil"/>
          <w:between w:val="nil"/>
        </w:pBdr>
        <w:rPr>
          <w:sz w:val="20"/>
          <w:rPrChange w:id="293" w:author="Victor Galvan" w:date="2022-11-01T19:12:00Z">
            <w:rPr/>
          </w:rPrChange>
        </w:rPr>
      </w:pPr>
    </w:p>
    <w:p w:rsidR="00990EF6" w:rsidRPr="0037753F" w:rsidRDefault="00EA362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rPrChange w:id="294" w:author="Victor Galvan" w:date="2022-11-01T19:12:00Z">
            <w:rPr/>
          </w:rPrChange>
        </w:rPr>
      </w:pPr>
      <w:r w:rsidRPr="0037753F">
        <w:rPr>
          <w:sz w:val="20"/>
          <w:rPrChange w:id="295" w:author="Victor Galvan" w:date="2022-11-01T19:12:00Z">
            <w:rPr/>
          </w:rPrChange>
        </w:rPr>
        <w:t xml:space="preserve">You will … be home when the cleaners arrive. </w:t>
      </w:r>
    </w:p>
    <w:p w:rsidR="00990EF6" w:rsidRPr="0037753F" w:rsidRDefault="00EA3621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rPrChange w:id="296" w:author="Victor Galvan" w:date="2022-11-01T19:12:00Z">
            <w:rPr/>
          </w:rPrChange>
        </w:rPr>
      </w:pPr>
      <w:r w:rsidRPr="0037753F">
        <w:rPr>
          <w:sz w:val="20"/>
          <w:rPrChange w:id="297" w:author="Victor Galvan" w:date="2022-11-01T19:12:00Z">
            <w:rPr/>
          </w:rPrChange>
        </w:rPr>
        <w:t>had to / needed to</w:t>
      </w:r>
    </w:p>
    <w:p w:rsidR="00990EF6" w:rsidRPr="00CC6320" w:rsidRDefault="00EA3621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highlight w:val="yellow"/>
          <w:rPrChange w:id="298" w:author="Victor Galvan" w:date="2022-11-01T19:30:00Z">
            <w:rPr/>
          </w:rPrChange>
        </w:rPr>
      </w:pPr>
      <w:r w:rsidRPr="00CC6320">
        <w:rPr>
          <w:sz w:val="20"/>
          <w:highlight w:val="yellow"/>
          <w:rPrChange w:id="299" w:author="Victor Galvan" w:date="2022-11-01T19:30:00Z">
            <w:rPr/>
          </w:rPrChange>
        </w:rPr>
        <w:t>have to / need to</w:t>
      </w:r>
    </w:p>
    <w:p w:rsidR="00990EF6" w:rsidRPr="0037753F" w:rsidRDefault="00EA3621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rPrChange w:id="300" w:author="Victor Galvan" w:date="2022-11-01T19:12:00Z">
            <w:rPr/>
          </w:rPrChange>
        </w:rPr>
      </w:pPr>
      <w:r w:rsidRPr="0037753F">
        <w:rPr>
          <w:sz w:val="20"/>
          <w:rPrChange w:id="301" w:author="Victor Galvan" w:date="2022-11-01T19:12:00Z">
            <w:rPr/>
          </w:rPrChange>
        </w:rPr>
        <w:t>must</w:t>
      </w:r>
    </w:p>
    <w:p w:rsidR="00990EF6" w:rsidRPr="0037753F" w:rsidRDefault="00990EF6">
      <w:pPr>
        <w:pBdr>
          <w:top w:val="nil"/>
          <w:left w:val="nil"/>
          <w:bottom w:val="nil"/>
          <w:right w:val="nil"/>
          <w:between w:val="nil"/>
        </w:pBdr>
        <w:rPr>
          <w:sz w:val="20"/>
          <w:rPrChange w:id="302" w:author="Victor Galvan" w:date="2022-11-01T19:12:00Z">
            <w:rPr/>
          </w:rPrChange>
        </w:rPr>
      </w:pPr>
    </w:p>
    <w:p w:rsidR="00990EF6" w:rsidRPr="0037753F" w:rsidRDefault="00EA362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rPrChange w:id="303" w:author="Victor Galvan" w:date="2022-11-01T19:12:00Z">
            <w:rPr/>
          </w:rPrChange>
        </w:rPr>
      </w:pPr>
      <w:r w:rsidRPr="0037753F">
        <w:rPr>
          <w:sz w:val="20"/>
          <w:rPrChange w:id="304" w:author="Victor Galvan" w:date="2022-11-01T19:12:00Z">
            <w:rPr/>
          </w:rPrChange>
        </w:rPr>
        <w:t>My parents … work on the farm when they were children.</w:t>
      </w:r>
    </w:p>
    <w:p w:rsidR="00990EF6" w:rsidRPr="00CC6320" w:rsidRDefault="00EA3621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highlight w:val="yellow"/>
          <w:rPrChange w:id="305" w:author="Victor Galvan" w:date="2022-11-01T19:31:00Z">
            <w:rPr/>
          </w:rPrChange>
        </w:rPr>
      </w:pPr>
      <w:r w:rsidRPr="00CC6320">
        <w:rPr>
          <w:sz w:val="20"/>
          <w:highlight w:val="yellow"/>
          <w:rPrChange w:id="306" w:author="Victor Galvan" w:date="2022-11-01T19:31:00Z">
            <w:rPr/>
          </w:rPrChange>
        </w:rPr>
        <w:t>had to / needed to</w:t>
      </w:r>
    </w:p>
    <w:p w:rsidR="00990EF6" w:rsidRPr="0037753F" w:rsidRDefault="00EA3621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rPrChange w:id="307" w:author="Victor Galvan" w:date="2022-11-01T19:12:00Z">
            <w:rPr/>
          </w:rPrChange>
        </w:rPr>
      </w:pPr>
      <w:r w:rsidRPr="0037753F">
        <w:rPr>
          <w:sz w:val="20"/>
          <w:rPrChange w:id="308" w:author="Victor Galvan" w:date="2022-11-01T19:12:00Z">
            <w:rPr/>
          </w:rPrChange>
        </w:rPr>
        <w:t>have to / need to</w:t>
      </w:r>
    </w:p>
    <w:p w:rsidR="00990EF6" w:rsidRPr="0037753F" w:rsidRDefault="00EA3621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rPrChange w:id="309" w:author="Victor Galvan" w:date="2022-11-01T19:12:00Z">
            <w:rPr/>
          </w:rPrChange>
        </w:rPr>
      </w:pPr>
      <w:r w:rsidRPr="0037753F">
        <w:rPr>
          <w:sz w:val="20"/>
          <w:rPrChange w:id="310" w:author="Victor Galvan" w:date="2022-11-01T19:12:00Z">
            <w:rPr/>
          </w:rPrChange>
        </w:rPr>
        <w:t>must</w:t>
      </w:r>
    </w:p>
    <w:p w:rsidR="00990EF6" w:rsidRPr="0037753F" w:rsidRDefault="00990EF6">
      <w:pPr>
        <w:pBdr>
          <w:top w:val="nil"/>
          <w:left w:val="nil"/>
          <w:bottom w:val="nil"/>
          <w:right w:val="nil"/>
          <w:between w:val="nil"/>
        </w:pBdr>
        <w:rPr>
          <w:sz w:val="20"/>
          <w:rPrChange w:id="311" w:author="Victor Galvan" w:date="2022-11-01T19:12:00Z">
            <w:rPr/>
          </w:rPrChange>
        </w:rPr>
      </w:pPr>
    </w:p>
    <w:p w:rsidR="00990EF6" w:rsidRPr="0037753F" w:rsidRDefault="00EA362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rPrChange w:id="312" w:author="Victor Galvan" w:date="2022-11-01T19:12:00Z">
            <w:rPr/>
          </w:rPrChange>
        </w:rPr>
      </w:pPr>
      <w:r w:rsidRPr="0037753F">
        <w:rPr>
          <w:sz w:val="20"/>
          <w:rPrChange w:id="313" w:author="Victor Galvan" w:date="2022-11-01T19:12:00Z">
            <w:rPr/>
          </w:rPrChange>
        </w:rPr>
        <w:t xml:space="preserve">David will ... help the new </w:t>
      </w:r>
      <w:proofErr w:type="gramStart"/>
      <w:r w:rsidRPr="0037753F">
        <w:rPr>
          <w:sz w:val="20"/>
          <w:rPrChange w:id="314" w:author="Victor Galvan" w:date="2022-11-01T19:12:00Z">
            <w:rPr/>
          </w:rPrChange>
        </w:rPr>
        <w:t>students</w:t>
      </w:r>
      <w:proofErr w:type="gramEnd"/>
      <w:r w:rsidRPr="0037753F">
        <w:rPr>
          <w:sz w:val="20"/>
          <w:rPrChange w:id="315" w:author="Victor Galvan" w:date="2022-11-01T19:12:00Z">
            <w:rPr/>
          </w:rPrChange>
        </w:rPr>
        <w:t xml:space="preserve"> tomorrow.</w:t>
      </w:r>
    </w:p>
    <w:p w:rsidR="00990EF6" w:rsidRPr="0037753F" w:rsidRDefault="00EA3621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rPrChange w:id="316" w:author="Victor Galvan" w:date="2022-11-01T19:12:00Z">
            <w:rPr/>
          </w:rPrChange>
        </w:rPr>
      </w:pPr>
      <w:r w:rsidRPr="0037753F">
        <w:rPr>
          <w:sz w:val="20"/>
          <w:rPrChange w:id="317" w:author="Victor Galvan" w:date="2022-11-01T19:12:00Z">
            <w:rPr/>
          </w:rPrChange>
        </w:rPr>
        <w:t>had to / needed to</w:t>
      </w:r>
    </w:p>
    <w:p w:rsidR="00990EF6" w:rsidRPr="00CC6320" w:rsidRDefault="00EA3621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highlight w:val="yellow"/>
          <w:rPrChange w:id="318" w:author="Victor Galvan" w:date="2022-11-01T19:32:00Z">
            <w:rPr/>
          </w:rPrChange>
        </w:rPr>
      </w:pPr>
      <w:r w:rsidRPr="00CC6320">
        <w:rPr>
          <w:sz w:val="20"/>
          <w:highlight w:val="yellow"/>
          <w:rPrChange w:id="319" w:author="Victor Galvan" w:date="2022-11-01T19:32:00Z">
            <w:rPr/>
          </w:rPrChange>
        </w:rPr>
        <w:t>have to / need to</w:t>
      </w:r>
    </w:p>
    <w:p w:rsidR="00990EF6" w:rsidRPr="00CC6320" w:rsidRDefault="00EA3621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highlight w:val="yellow"/>
          <w:rPrChange w:id="320" w:author="Victor Galvan" w:date="2022-11-01T19:32:00Z">
            <w:rPr/>
          </w:rPrChange>
        </w:rPr>
      </w:pPr>
      <w:r w:rsidRPr="00CC6320">
        <w:rPr>
          <w:sz w:val="20"/>
          <w:highlight w:val="yellow"/>
          <w:rPrChange w:id="321" w:author="Victor Galvan" w:date="2022-11-01T19:32:00Z">
            <w:rPr/>
          </w:rPrChange>
        </w:rPr>
        <w:t>must</w:t>
      </w:r>
    </w:p>
    <w:p w:rsidR="00990EF6" w:rsidRPr="0037753F" w:rsidRDefault="00990EF6">
      <w:pPr>
        <w:pBdr>
          <w:top w:val="nil"/>
          <w:left w:val="nil"/>
          <w:bottom w:val="nil"/>
          <w:right w:val="nil"/>
          <w:between w:val="nil"/>
        </w:pBdr>
        <w:rPr>
          <w:sz w:val="20"/>
          <w:rPrChange w:id="322" w:author="Victor Galvan" w:date="2022-11-01T19:12:00Z">
            <w:rPr/>
          </w:rPrChange>
        </w:rPr>
      </w:pPr>
    </w:p>
    <w:p w:rsidR="00990EF6" w:rsidRPr="0037753F" w:rsidRDefault="00EA362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rPrChange w:id="323" w:author="Victor Galvan" w:date="2022-11-01T19:12:00Z">
            <w:rPr/>
          </w:rPrChange>
        </w:rPr>
      </w:pPr>
      <w:r w:rsidRPr="0037753F">
        <w:rPr>
          <w:sz w:val="20"/>
          <w:rPrChange w:id="324" w:author="Victor Galvan" w:date="2022-11-01T19:12:00Z">
            <w:rPr/>
          </w:rPrChange>
        </w:rPr>
        <w:t>She … take the bus because her car is having problems.</w:t>
      </w:r>
    </w:p>
    <w:p w:rsidR="00990EF6" w:rsidRPr="00CC6320" w:rsidRDefault="00EA3621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highlight w:val="yellow"/>
          <w:rPrChange w:id="325" w:author="Victor Galvan" w:date="2022-11-01T19:32:00Z">
            <w:rPr/>
          </w:rPrChange>
        </w:rPr>
      </w:pPr>
      <w:r w:rsidRPr="00CC6320">
        <w:rPr>
          <w:sz w:val="20"/>
          <w:highlight w:val="yellow"/>
          <w:rPrChange w:id="326" w:author="Victor Galvan" w:date="2022-11-01T19:32:00Z">
            <w:rPr/>
          </w:rPrChange>
        </w:rPr>
        <w:t>had to / needed to</w:t>
      </w:r>
    </w:p>
    <w:p w:rsidR="00990EF6" w:rsidRPr="00CC6320" w:rsidRDefault="00EA3621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highlight w:val="yellow"/>
          <w:rPrChange w:id="327" w:author="Victor Galvan" w:date="2022-11-01T19:32:00Z">
            <w:rPr/>
          </w:rPrChange>
        </w:rPr>
      </w:pPr>
      <w:r w:rsidRPr="00CC6320">
        <w:rPr>
          <w:sz w:val="20"/>
          <w:highlight w:val="yellow"/>
          <w:rPrChange w:id="328" w:author="Victor Galvan" w:date="2022-11-01T19:32:00Z">
            <w:rPr/>
          </w:rPrChange>
        </w:rPr>
        <w:t>has to / needs to</w:t>
      </w:r>
    </w:p>
    <w:p w:rsidR="00990EF6" w:rsidRPr="0037753F" w:rsidRDefault="00EA3621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rPrChange w:id="329" w:author="Victor Galvan" w:date="2022-11-01T19:12:00Z">
            <w:rPr/>
          </w:rPrChange>
        </w:rPr>
      </w:pPr>
      <w:r w:rsidRPr="0037753F">
        <w:rPr>
          <w:sz w:val="20"/>
          <w:rPrChange w:id="330" w:author="Victor Galvan" w:date="2022-11-01T19:12:00Z">
            <w:rPr/>
          </w:rPrChange>
        </w:rPr>
        <w:t>must</w:t>
      </w:r>
    </w:p>
    <w:p w:rsidR="00990EF6" w:rsidRPr="0037753F" w:rsidRDefault="00990EF6">
      <w:pPr>
        <w:pBdr>
          <w:top w:val="nil"/>
          <w:left w:val="nil"/>
          <w:bottom w:val="nil"/>
          <w:right w:val="nil"/>
          <w:between w:val="nil"/>
        </w:pBdr>
        <w:rPr>
          <w:sz w:val="20"/>
          <w:rPrChange w:id="331" w:author="Victor Galvan" w:date="2022-11-01T19:12:00Z">
            <w:rPr/>
          </w:rPrChange>
        </w:rPr>
      </w:pPr>
    </w:p>
    <w:p w:rsidR="00990EF6" w:rsidRPr="0037753F" w:rsidRDefault="00EA3621">
      <w:pPr>
        <w:pBdr>
          <w:top w:val="nil"/>
          <w:left w:val="nil"/>
          <w:bottom w:val="nil"/>
          <w:right w:val="nil"/>
          <w:between w:val="nil"/>
        </w:pBdr>
        <w:rPr>
          <w:sz w:val="20"/>
          <w:rPrChange w:id="332" w:author="Victor Galvan" w:date="2022-11-01T19:12:00Z">
            <w:rPr/>
          </w:rPrChange>
        </w:rPr>
      </w:pPr>
      <w:r w:rsidRPr="0037753F">
        <w:rPr>
          <w:sz w:val="20"/>
          <w:rPrChange w:id="333" w:author="Victor Galvan" w:date="2022-11-01T19:12:00Z">
            <w:rPr/>
          </w:rPrChange>
        </w:rPr>
        <w:br w:type="page"/>
      </w:r>
    </w:p>
    <w:p w:rsidR="00990EF6" w:rsidRPr="0037753F" w:rsidRDefault="00EA362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rPrChange w:id="334" w:author="Victor Galvan" w:date="2022-11-01T19:12:00Z">
            <w:rPr/>
          </w:rPrChange>
        </w:rPr>
      </w:pPr>
      <w:r w:rsidRPr="0037753F">
        <w:rPr>
          <w:sz w:val="20"/>
          <w:rPrChange w:id="335" w:author="Victor Galvan" w:date="2022-11-01T19:12:00Z">
            <w:rPr/>
          </w:rPrChange>
        </w:rPr>
        <w:t>My friend … find a new apartment.</w:t>
      </w:r>
    </w:p>
    <w:p w:rsidR="00990EF6" w:rsidRPr="0037753F" w:rsidRDefault="00EA3621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rPrChange w:id="336" w:author="Victor Galvan" w:date="2022-11-01T19:12:00Z">
            <w:rPr/>
          </w:rPrChange>
        </w:rPr>
      </w:pPr>
      <w:r w:rsidRPr="0037753F">
        <w:rPr>
          <w:sz w:val="20"/>
          <w:rPrChange w:id="337" w:author="Victor Galvan" w:date="2022-11-01T19:12:00Z">
            <w:rPr/>
          </w:rPrChange>
        </w:rPr>
        <w:t>had to / needed to</w:t>
      </w:r>
    </w:p>
    <w:p w:rsidR="00990EF6" w:rsidRPr="00683C0E" w:rsidRDefault="00EA3621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highlight w:val="yellow"/>
          <w:rPrChange w:id="338" w:author="Victor Galvan" w:date="2022-11-01T19:33:00Z">
            <w:rPr/>
          </w:rPrChange>
        </w:rPr>
      </w:pPr>
      <w:r w:rsidRPr="00683C0E">
        <w:rPr>
          <w:sz w:val="20"/>
          <w:highlight w:val="yellow"/>
          <w:rPrChange w:id="339" w:author="Victor Galvan" w:date="2022-11-01T19:33:00Z">
            <w:rPr/>
          </w:rPrChange>
        </w:rPr>
        <w:t>has to / needs to</w:t>
      </w:r>
    </w:p>
    <w:p w:rsidR="00990EF6" w:rsidRPr="0037753F" w:rsidRDefault="00EA3621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rPrChange w:id="340" w:author="Victor Galvan" w:date="2022-11-01T19:12:00Z">
            <w:rPr/>
          </w:rPrChange>
        </w:rPr>
      </w:pPr>
      <w:r w:rsidRPr="0037753F">
        <w:rPr>
          <w:sz w:val="20"/>
          <w:rPrChange w:id="341" w:author="Victor Galvan" w:date="2022-11-01T19:12:00Z">
            <w:rPr/>
          </w:rPrChange>
        </w:rPr>
        <w:t>must</w:t>
      </w:r>
    </w:p>
    <w:p w:rsidR="00990EF6" w:rsidRPr="0037753F" w:rsidRDefault="00990EF6">
      <w:pPr>
        <w:pBdr>
          <w:top w:val="nil"/>
          <w:left w:val="nil"/>
          <w:bottom w:val="nil"/>
          <w:right w:val="nil"/>
          <w:between w:val="nil"/>
        </w:pBdr>
        <w:rPr>
          <w:sz w:val="20"/>
          <w:rPrChange w:id="342" w:author="Victor Galvan" w:date="2022-11-01T19:12:00Z">
            <w:rPr/>
          </w:rPrChange>
        </w:rPr>
      </w:pPr>
    </w:p>
    <w:p w:rsidR="00990EF6" w:rsidRPr="0037753F" w:rsidRDefault="00EA362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rPrChange w:id="343" w:author="Victor Galvan" w:date="2022-11-01T19:12:00Z">
            <w:rPr/>
          </w:rPrChange>
        </w:rPr>
      </w:pPr>
      <w:r w:rsidRPr="0037753F">
        <w:rPr>
          <w:sz w:val="20"/>
          <w:rPrChange w:id="344" w:author="Victor Galvan" w:date="2022-11-01T19:12:00Z">
            <w:rPr/>
          </w:rPrChange>
        </w:rPr>
        <w:t>We are going to … meet soon to plan our trip.</w:t>
      </w:r>
    </w:p>
    <w:p w:rsidR="00990EF6" w:rsidRPr="0037753F" w:rsidRDefault="00EA3621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rPrChange w:id="345" w:author="Victor Galvan" w:date="2022-11-01T19:12:00Z">
            <w:rPr/>
          </w:rPrChange>
        </w:rPr>
      </w:pPr>
      <w:r w:rsidRPr="0037753F">
        <w:rPr>
          <w:sz w:val="20"/>
          <w:rPrChange w:id="346" w:author="Victor Galvan" w:date="2022-11-01T19:12:00Z">
            <w:rPr/>
          </w:rPrChange>
        </w:rPr>
        <w:t>had to / needed to</w:t>
      </w:r>
    </w:p>
    <w:p w:rsidR="00990EF6" w:rsidRPr="00AB6D02" w:rsidRDefault="00EA3621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highlight w:val="yellow"/>
          <w:rPrChange w:id="347" w:author="Victor Galvan" w:date="2022-11-01T19:34:00Z">
            <w:rPr/>
          </w:rPrChange>
        </w:rPr>
      </w:pPr>
      <w:r w:rsidRPr="00AB6D02">
        <w:rPr>
          <w:sz w:val="20"/>
          <w:highlight w:val="yellow"/>
          <w:rPrChange w:id="348" w:author="Victor Galvan" w:date="2022-11-01T19:34:00Z">
            <w:rPr/>
          </w:rPrChange>
        </w:rPr>
        <w:t>have to / need to</w:t>
      </w:r>
    </w:p>
    <w:p w:rsidR="00990EF6" w:rsidRPr="0037753F" w:rsidRDefault="00EA3621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rPrChange w:id="349" w:author="Victor Galvan" w:date="2022-11-01T19:12:00Z">
            <w:rPr/>
          </w:rPrChange>
        </w:rPr>
      </w:pPr>
      <w:r w:rsidRPr="0037753F">
        <w:rPr>
          <w:sz w:val="20"/>
          <w:rPrChange w:id="350" w:author="Victor Galvan" w:date="2022-11-01T19:12:00Z">
            <w:rPr/>
          </w:rPrChange>
        </w:rPr>
        <w:t>must</w:t>
      </w:r>
    </w:p>
    <w:p w:rsidR="00990EF6" w:rsidRPr="0037753F" w:rsidRDefault="00990EF6">
      <w:pPr>
        <w:pBdr>
          <w:top w:val="nil"/>
          <w:left w:val="nil"/>
          <w:bottom w:val="nil"/>
          <w:right w:val="nil"/>
          <w:between w:val="nil"/>
        </w:pBdr>
        <w:rPr>
          <w:sz w:val="20"/>
          <w:rPrChange w:id="351" w:author="Victor Galvan" w:date="2022-11-01T19:12:00Z">
            <w:rPr/>
          </w:rPrChange>
        </w:rPr>
      </w:pPr>
    </w:p>
    <w:p w:rsidR="00990EF6" w:rsidRPr="0037753F" w:rsidRDefault="00EA362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rPrChange w:id="352" w:author="Victor Galvan" w:date="2022-11-01T19:12:00Z">
            <w:rPr/>
          </w:rPrChange>
        </w:rPr>
      </w:pPr>
      <w:r w:rsidRPr="0037753F">
        <w:rPr>
          <w:sz w:val="20"/>
          <w:rPrChange w:id="353" w:author="Victor Galvan" w:date="2022-11-01T19:12:00Z">
            <w:rPr/>
          </w:rPrChange>
        </w:rPr>
        <w:t>Leslie … take a day off last week because she was sick.</w:t>
      </w:r>
    </w:p>
    <w:p w:rsidR="00990EF6" w:rsidRPr="00AB6D02" w:rsidRDefault="00EA3621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highlight w:val="yellow"/>
          <w:rPrChange w:id="354" w:author="Victor Galvan" w:date="2022-11-01T19:34:00Z">
            <w:rPr/>
          </w:rPrChange>
        </w:rPr>
      </w:pPr>
      <w:r w:rsidRPr="00AB6D02">
        <w:rPr>
          <w:sz w:val="20"/>
          <w:highlight w:val="yellow"/>
          <w:rPrChange w:id="355" w:author="Victor Galvan" w:date="2022-11-01T19:34:00Z">
            <w:rPr/>
          </w:rPrChange>
        </w:rPr>
        <w:t>had to / needed to</w:t>
      </w:r>
    </w:p>
    <w:p w:rsidR="00990EF6" w:rsidRPr="0037753F" w:rsidRDefault="00EA3621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rPrChange w:id="356" w:author="Victor Galvan" w:date="2022-11-01T19:12:00Z">
            <w:rPr/>
          </w:rPrChange>
        </w:rPr>
      </w:pPr>
      <w:r w:rsidRPr="0037753F">
        <w:rPr>
          <w:sz w:val="20"/>
          <w:rPrChange w:id="357" w:author="Victor Galvan" w:date="2022-11-01T19:12:00Z">
            <w:rPr/>
          </w:rPrChange>
        </w:rPr>
        <w:t>have to / need to</w:t>
      </w:r>
    </w:p>
    <w:p w:rsidR="00990EF6" w:rsidRPr="0037753F" w:rsidRDefault="00EA3621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rPrChange w:id="358" w:author="Victor Galvan" w:date="2022-11-01T19:12:00Z">
            <w:rPr/>
          </w:rPrChange>
        </w:rPr>
      </w:pPr>
      <w:r w:rsidRPr="0037753F">
        <w:rPr>
          <w:sz w:val="20"/>
          <w:rPrChange w:id="359" w:author="Victor Galvan" w:date="2022-11-01T19:12:00Z">
            <w:rPr/>
          </w:rPrChange>
        </w:rPr>
        <w:t>must</w:t>
      </w:r>
    </w:p>
    <w:p w:rsidR="00990EF6" w:rsidRPr="0037753F" w:rsidRDefault="00990EF6">
      <w:pPr>
        <w:pBdr>
          <w:top w:val="nil"/>
          <w:left w:val="nil"/>
          <w:bottom w:val="nil"/>
          <w:right w:val="nil"/>
          <w:between w:val="nil"/>
        </w:pBdr>
        <w:rPr>
          <w:sz w:val="20"/>
          <w:rPrChange w:id="360" w:author="Victor Galvan" w:date="2022-11-01T19:12:00Z">
            <w:rPr/>
          </w:rPrChange>
        </w:rPr>
      </w:pPr>
    </w:p>
    <w:p w:rsidR="00990EF6" w:rsidRPr="0037753F" w:rsidRDefault="00EA362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rPrChange w:id="361" w:author="Victor Galvan" w:date="2022-11-01T19:12:00Z">
            <w:rPr/>
          </w:rPrChange>
        </w:rPr>
      </w:pPr>
      <w:r w:rsidRPr="0037753F">
        <w:rPr>
          <w:sz w:val="20"/>
          <w:rPrChange w:id="362" w:author="Victor Galvan" w:date="2022-11-01T19:12:00Z">
            <w:rPr/>
          </w:rPrChange>
        </w:rPr>
        <w:t>You will … talk to your mother before you go out.</w:t>
      </w:r>
    </w:p>
    <w:p w:rsidR="00990EF6" w:rsidRPr="0037753F" w:rsidRDefault="00EA3621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rPrChange w:id="363" w:author="Victor Galvan" w:date="2022-11-01T19:12:00Z">
            <w:rPr/>
          </w:rPrChange>
        </w:rPr>
      </w:pPr>
      <w:r w:rsidRPr="0037753F">
        <w:rPr>
          <w:sz w:val="20"/>
          <w:rPrChange w:id="364" w:author="Victor Galvan" w:date="2022-11-01T19:12:00Z">
            <w:rPr/>
          </w:rPrChange>
        </w:rPr>
        <w:t>had to / needed to</w:t>
      </w:r>
    </w:p>
    <w:p w:rsidR="00990EF6" w:rsidRPr="001A4185" w:rsidRDefault="00EA3621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highlight w:val="yellow"/>
          <w:rPrChange w:id="365" w:author="Victor Galvan" w:date="2022-11-01T19:35:00Z">
            <w:rPr/>
          </w:rPrChange>
        </w:rPr>
      </w:pPr>
      <w:r w:rsidRPr="001A4185">
        <w:rPr>
          <w:sz w:val="20"/>
          <w:highlight w:val="yellow"/>
          <w:rPrChange w:id="366" w:author="Victor Galvan" w:date="2022-11-01T19:35:00Z">
            <w:rPr/>
          </w:rPrChange>
        </w:rPr>
        <w:t>have to / need to</w:t>
      </w:r>
    </w:p>
    <w:p w:rsidR="00990EF6" w:rsidRPr="001A4185" w:rsidRDefault="00EA3621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highlight w:val="yellow"/>
          <w:rPrChange w:id="367" w:author="Victor Galvan" w:date="2022-11-01T19:35:00Z">
            <w:rPr/>
          </w:rPrChange>
        </w:rPr>
      </w:pPr>
      <w:r w:rsidRPr="001A4185">
        <w:rPr>
          <w:sz w:val="20"/>
          <w:highlight w:val="yellow"/>
          <w:rPrChange w:id="368" w:author="Victor Galvan" w:date="2022-11-01T19:35:00Z">
            <w:rPr/>
          </w:rPrChange>
        </w:rPr>
        <w:t>must</w:t>
      </w:r>
    </w:p>
    <w:p w:rsidR="00990EF6" w:rsidRPr="0037753F" w:rsidRDefault="00990EF6">
      <w:pPr>
        <w:pBdr>
          <w:top w:val="nil"/>
          <w:left w:val="nil"/>
          <w:bottom w:val="nil"/>
          <w:right w:val="nil"/>
          <w:between w:val="nil"/>
        </w:pBdr>
        <w:rPr>
          <w:sz w:val="20"/>
          <w:rPrChange w:id="369" w:author="Victor Galvan" w:date="2022-11-01T19:12:00Z">
            <w:rPr/>
          </w:rPrChange>
        </w:rPr>
      </w:pPr>
    </w:p>
    <w:p w:rsidR="00990EF6" w:rsidRPr="0037753F" w:rsidRDefault="00EA362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rPrChange w:id="370" w:author="Victor Galvan" w:date="2022-11-01T19:12:00Z">
            <w:rPr/>
          </w:rPrChange>
        </w:rPr>
      </w:pPr>
      <w:r w:rsidRPr="0037753F">
        <w:rPr>
          <w:sz w:val="20"/>
          <w:rPrChange w:id="371" w:author="Victor Galvan" w:date="2022-11-01T19:12:00Z">
            <w:rPr/>
          </w:rPrChange>
        </w:rPr>
        <w:t>Many students … wear a uniform to school.</w:t>
      </w:r>
    </w:p>
    <w:p w:rsidR="00990EF6" w:rsidRPr="001A4185" w:rsidRDefault="00EA3621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highlight w:val="yellow"/>
          <w:rPrChange w:id="372" w:author="Victor Galvan" w:date="2022-11-01T19:35:00Z">
            <w:rPr/>
          </w:rPrChange>
        </w:rPr>
      </w:pPr>
      <w:r w:rsidRPr="001A4185">
        <w:rPr>
          <w:sz w:val="20"/>
          <w:highlight w:val="yellow"/>
          <w:rPrChange w:id="373" w:author="Victor Galvan" w:date="2022-11-01T19:35:00Z">
            <w:rPr/>
          </w:rPrChange>
        </w:rPr>
        <w:t>had to / needed to</w:t>
      </w:r>
    </w:p>
    <w:p w:rsidR="00990EF6" w:rsidRPr="0037753F" w:rsidRDefault="00EA3621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rPrChange w:id="374" w:author="Victor Galvan" w:date="2022-11-01T19:12:00Z">
            <w:rPr/>
          </w:rPrChange>
        </w:rPr>
      </w:pPr>
      <w:r w:rsidRPr="0037753F">
        <w:rPr>
          <w:sz w:val="20"/>
          <w:rPrChange w:id="375" w:author="Victor Galvan" w:date="2022-11-01T19:12:00Z">
            <w:rPr/>
          </w:rPrChange>
        </w:rPr>
        <w:t>have to / need to</w:t>
      </w:r>
    </w:p>
    <w:p w:rsidR="00990EF6" w:rsidRPr="0037753F" w:rsidRDefault="00EA3621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rPrChange w:id="376" w:author="Victor Galvan" w:date="2022-11-01T19:12:00Z">
            <w:rPr/>
          </w:rPrChange>
        </w:rPr>
      </w:pPr>
      <w:r w:rsidRPr="0037753F">
        <w:rPr>
          <w:sz w:val="20"/>
          <w:rPrChange w:id="377" w:author="Victor Galvan" w:date="2022-11-01T19:12:00Z">
            <w:rPr/>
          </w:rPrChange>
        </w:rPr>
        <w:t>must</w:t>
      </w:r>
    </w:p>
    <w:p w:rsidR="00990EF6" w:rsidRPr="0037753F" w:rsidRDefault="00990EF6">
      <w:pPr>
        <w:pBdr>
          <w:top w:val="nil"/>
          <w:left w:val="nil"/>
          <w:bottom w:val="nil"/>
          <w:right w:val="nil"/>
          <w:between w:val="nil"/>
        </w:pBdr>
        <w:rPr>
          <w:sz w:val="20"/>
          <w:rPrChange w:id="378" w:author="Victor Galvan" w:date="2022-11-01T19:12:00Z">
            <w:rPr/>
          </w:rPrChange>
        </w:rPr>
      </w:pPr>
    </w:p>
    <w:p w:rsidR="00990EF6" w:rsidRPr="0037753F" w:rsidRDefault="00EA362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rPrChange w:id="379" w:author="Victor Galvan" w:date="2022-11-01T19:12:00Z">
            <w:rPr/>
          </w:rPrChange>
        </w:rPr>
      </w:pPr>
      <w:r w:rsidRPr="0037753F">
        <w:rPr>
          <w:sz w:val="20"/>
          <w:rPrChange w:id="380" w:author="Victor Galvan" w:date="2022-11-01T19:12:00Z">
            <w:rPr/>
          </w:rPrChange>
        </w:rPr>
        <w:t>They will … close the door when they start their piano lesson.</w:t>
      </w:r>
    </w:p>
    <w:p w:rsidR="00990EF6" w:rsidRPr="00FD2720" w:rsidRDefault="00EA3621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highlight w:val="yellow"/>
          <w:rPrChange w:id="381" w:author="Victor Galvan" w:date="2022-11-01T19:35:00Z">
            <w:rPr/>
          </w:rPrChange>
        </w:rPr>
      </w:pPr>
      <w:r w:rsidRPr="00FD2720">
        <w:rPr>
          <w:sz w:val="20"/>
          <w:highlight w:val="yellow"/>
          <w:rPrChange w:id="382" w:author="Victor Galvan" w:date="2022-11-01T19:35:00Z">
            <w:rPr/>
          </w:rPrChange>
        </w:rPr>
        <w:t>had to / needed to</w:t>
      </w:r>
    </w:p>
    <w:p w:rsidR="00990EF6" w:rsidRPr="00FD2720" w:rsidRDefault="00EA3621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highlight w:val="yellow"/>
          <w:rPrChange w:id="383" w:author="Victor Galvan" w:date="2022-11-01T19:35:00Z">
            <w:rPr/>
          </w:rPrChange>
        </w:rPr>
      </w:pPr>
      <w:r w:rsidRPr="00FD2720">
        <w:rPr>
          <w:sz w:val="20"/>
          <w:highlight w:val="yellow"/>
          <w:rPrChange w:id="384" w:author="Victor Galvan" w:date="2022-11-01T19:35:00Z">
            <w:rPr/>
          </w:rPrChange>
        </w:rPr>
        <w:t>have to / need to</w:t>
      </w:r>
    </w:p>
    <w:p w:rsidR="00990EF6" w:rsidRPr="0037753F" w:rsidRDefault="00EA3621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rPrChange w:id="385" w:author="Victor Galvan" w:date="2022-11-01T19:12:00Z">
            <w:rPr/>
          </w:rPrChange>
        </w:rPr>
      </w:pPr>
      <w:r w:rsidRPr="0037753F">
        <w:rPr>
          <w:sz w:val="20"/>
          <w:rPrChange w:id="386" w:author="Victor Galvan" w:date="2022-11-01T19:12:00Z">
            <w:rPr/>
          </w:rPrChange>
        </w:rPr>
        <w:t>must</w:t>
      </w:r>
    </w:p>
    <w:p w:rsidR="00990EF6" w:rsidRPr="0037753F" w:rsidRDefault="00990EF6">
      <w:pPr>
        <w:pBdr>
          <w:top w:val="nil"/>
          <w:left w:val="nil"/>
          <w:bottom w:val="nil"/>
          <w:right w:val="nil"/>
          <w:between w:val="nil"/>
        </w:pBdr>
        <w:rPr>
          <w:sz w:val="20"/>
          <w:rPrChange w:id="387" w:author="Victor Galvan" w:date="2022-11-01T19:12:00Z">
            <w:rPr/>
          </w:rPrChange>
        </w:rPr>
      </w:pPr>
    </w:p>
    <w:p w:rsidR="00990EF6" w:rsidRPr="0037753F" w:rsidRDefault="00EA3621">
      <w:pPr>
        <w:pBdr>
          <w:top w:val="nil"/>
          <w:left w:val="nil"/>
          <w:bottom w:val="nil"/>
          <w:right w:val="nil"/>
          <w:between w:val="nil"/>
        </w:pBdr>
        <w:rPr>
          <w:sz w:val="20"/>
          <w:rPrChange w:id="388" w:author="Victor Galvan" w:date="2022-11-01T19:12:00Z">
            <w:rPr/>
          </w:rPrChange>
        </w:rPr>
      </w:pPr>
      <w:r w:rsidRPr="0037753F">
        <w:rPr>
          <w:sz w:val="20"/>
          <w:rPrChange w:id="389" w:author="Victor Galvan" w:date="2022-11-01T19:12:00Z">
            <w:rPr/>
          </w:rPrChange>
        </w:rPr>
        <w:br w:type="page"/>
      </w:r>
    </w:p>
    <w:p w:rsidR="00990EF6" w:rsidRPr="0037753F" w:rsidRDefault="00EA3621">
      <w:pPr>
        <w:pBdr>
          <w:top w:val="nil"/>
          <w:left w:val="nil"/>
          <w:bottom w:val="nil"/>
          <w:right w:val="nil"/>
          <w:between w:val="nil"/>
        </w:pBdr>
        <w:rPr>
          <w:b/>
          <w:sz w:val="20"/>
          <w:szCs w:val="28"/>
          <w:rPrChange w:id="390" w:author="Victor Galvan" w:date="2022-11-01T19:12:00Z">
            <w:rPr>
              <w:b/>
              <w:sz w:val="28"/>
              <w:szCs w:val="28"/>
            </w:rPr>
          </w:rPrChange>
        </w:rPr>
      </w:pPr>
      <w:r w:rsidRPr="0037753F">
        <w:rPr>
          <w:b/>
          <w:sz w:val="20"/>
          <w:szCs w:val="28"/>
          <w:rPrChange w:id="391" w:author="Victor Galvan" w:date="2022-11-01T19:12:00Z">
            <w:rPr>
              <w:b/>
              <w:sz w:val="28"/>
              <w:szCs w:val="28"/>
            </w:rPr>
          </w:rPrChange>
        </w:rPr>
        <w:t>4. Complete the sentences about yourself with the following choices:</w:t>
      </w:r>
    </w:p>
    <w:p w:rsidR="00990EF6" w:rsidRPr="0037753F" w:rsidRDefault="00990EF6">
      <w:pPr>
        <w:pBdr>
          <w:top w:val="nil"/>
          <w:left w:val="nil"/>
          <w:bottom w:val="nil"/>
          <w:right w:val="nil"/>
          <w:between w:val="nil"/>
        </w:pBdr>
        <w:rPr>
          <w:b/>
          <w:sz w:val="20"/>
          <w:szCs w:val="28"/>
          <w:rPrChange w:id="392" w:author="Victor Galvan" w:date="2022-11-01T19:12:00Z">
            <w:rPr>
              <w:b/>
              <w:sz w:val="28"/>
              <w:szCs w:val="28"/>
            </w:rPr>
          </w:rPrChange>
        </w:rPr>
      </w:pPr>
    </w:p>
    <w:p w:rsidR="00990EF6" w:rsidRPr="0037753F" w:rsidRDefault="00EA362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sz w:val="20"/>
          <w:szCs w:val="28"/>
          <w:rPrChange w:id="393" w:author="Victor Galvan" w:date="2022-11-01T19:12:00Z">
            <w:rPr>
              <w:b/>
              <w:sz w:val="28"/>
              <w:szCs w:val="28"/>
            </w:rPr>
          </w:rPrChange>
        </w:rPr>
      </w:pPr>
      <w:r w:rsidRPr="0037753F">
        <w:rPr>
          <w:b/>
          <w:sz w:val="20"/>
          <w:szCs w:val="28"/>
          <w:rPrChange w:id="394" w:author="Victor Galvan" w:date="2022-11-01T19:12:00Z">
            <w:rPr>
              <w:b/>
              <w:sz w:val="28"/>
              <w:szCs w:val="28"/>
            </w:rPr>
          </w:rPrChange>
        </w:rPr>
        <w:t>have to / don’t have to</w:t>
      </w:r>
    </w:p>
    <w:p w:rsidR="00990EF6" w:rsidRPr="0037753F" w:rsidRDefault="00EA362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sz w:val="20"/>
          <w:szCs w:val="28"/>
          <w:rPrChange w:id="395" w:author="Victor Galvan" w:date="2022-11-01T19:12:00Z">
            <w:rPr>
              <w:b/>
              <w:sz w:val="28"/>
              <w:szCs w:val="28"/>
            </w:rPr>
          </w:rPrChange>
        </w:rPr>
      </w:pPr>
      <w:r w:rsidRPr="0037753F">
        <w:rPr>
          <w:b/>
          <w:sz w:val="20"/>
          <w:szCs w:val="28"/>
          <w:rPrChange w:id="396" w:author="Victor Galvan" w:date="2022-11-01T19:12:00Z">
            <w:rPr>
              <w:b/>
              <w:sz w:val="28"/>
              <w:szCs w:val="28"/>
            </w:rPr>
          </w:rPrChange>
        </w:rPr>
        <w:t>had to / didn’t have to</w:t>
      </w:r>
    </w:p>
    <w:p w:rsidR="00990EF6" w:rsidRPr="0037753F" w:rsidRDefault="00EA362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sz w:val="20"/>
          <w:szCs w:val="28"/>
          <w:rPrChange w:id="397" w:author="Victor Galvan" w:date="2022-11-01T19:12:00Z">
            <w:rPr>
              <w:b/>
              <w:sz w:val="28"/>
              <w:szCs w:val="28"/>
            </w:rPr>
          </w:rPrChange>
        </w:rPr>
      </w:pPr>
      <w:r w:rsidRPr="0037753F">
        <w:rPr>
          <w:b/>
          <w:sz w:val="20"/>
          <w:szCs w:val="28"/>
          <w:rPrChange w:id="398" w:author="Victor Galvan" w:date="2022-11-01T19:12:00Z">
            <w:rPr>
              <w:b/>
              <w:sz w:val="28"/>
              <w:szCs w:val="28"/>
            </w:rPr>
          </w:rPrChange>
        </w:rPr>
        <w:t>should</w:t>
      </w:r>
    </w:p>
    <w:p w:rsidR="00990EF6" w:rsidRPr="0037753F" w:rsidRDefault="00EA362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sz w:val="20"/>
          <w:szCs w:val="28"/>
          <w:rPrChange w:id="399" w:author="Victor Galvan" w:date="2022-11-01T19:12:00Z">
            <w:rPr>
              <w:b/>
              <w:sz w:val="28"/>
              <w:szCs w:val="28"/>
            </w:rPr>
          </w:rPrChange>
        </w:rPr>
      </w:pPr>
      <w:r w:rsidRPr="0037753F">
        <w:rPr>
          <w:b/>
          <w:sz w:val="20"/>
          <w:szCs w:val="28"/>
          <w:rPrChange w:id="400" w:author="Victor Galvan" w:date="2022-11-01T19:12:00Z">
            <w:rPr>
              <w:b/>
              <w:sz w:val="28"/>
              <w:szCs w:val="28"/>
            </w:rPr>
          </w:rPrChange>
        </w:rPr>
        <w:t>shouldn’t</w:t>
      </w:r>
    </w:p>
    <w:p w:rsidR="00990EF6" w:rsidRPr="0037753F" w:rsidRDefault="00EA362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sz w:val="20"/>
          <w:szCs w:val="28"/>
          <w:rPrChange w:id="401" w:author="Victor Galvan" w:date="2022-11-01T19:12:00Z">
            <w:rPr>
              <w:b/>
              <w:sz w:val="28"/>
              <w:szCs w:val="28"/>
            </w:rPr>
          </w:rPrChange>
        </w:rPr>
      </w:pPr>
      <w:r w:rsidRPr="0037753F">
        <w:rPr>
          <w:b/>
          <w:sz w:val="20"/>
          <w:szCs w:val="28"/>
          <w:rPrChange w:id="402" w:author="Victor Galvan" w:date="2022-11-01T19:12:00Z">
            <w:rPr>
              <w:b/>
              <w:sz w:val="28"/>
              <w:szCs w:val="28"/>
            </w:rPr>
          </w:rPrChange>
        </w:rPr>
        <w:t>mustn’t</w:t>
      </w:r>
    </w:p>
    <w:p w:rsidR="00990EF6" w:rsidRPr="0037753F" w:rsidRDefault="00990EF6">
      <w:pPr>
        <w:pBdr>
          <w:top w:val="nil"/>
          <w:left w:val="nil"/>
          <w:bottom w:val="nil"/>
          <w:right w:val="nil"/>
          <w:between w:val="nil"/>
        </w:pBdr>
        <w:rPr>
          <w:sz w:val="20"/>
          <w:rPrChange w:id="403" w:author="Victor Galvan" w:date="2022-11-01T19:12:00Z">
            <w:rPr/>
          </w:rPrChange>
        </w:rPr>
      </w:pPr>
    </w:p>
    <w:p w:rsidR="00990EF6" w:rsidRPr="0037753F" w:rsidRDefault="00EA362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rPrChange w:id="404" w:author="Victor Galvan" w:date="2022-11-01T19:12:00Z">
            <w:rPr/>
          </w:rPrChange>
        </w:rPr>
      </w:pPr>
      <w:r w:rsidRPr="0037753F">
        <w:rPr>
          <w:sz w:val="20"/>
          <w:rPrChange w:id="405" w:author="Victor Galvan" w:date="2022-11-01T19:12:00Z">
            <w:rPr/>
          </w:rPrChange>
        </w:rPr>
        <w:t xml:space="preserve">I </w:t>
      </w:r>
      <w:r w:rsidRPr="0037753F">
        <w:rPr>
          <w:color w:val="4AA73D"/>
          <w:sz w:val="20"/>
          <w:rPrChange w:id="406" w:author="Victor Galvan" w:date="2022-11-01T19:12:00Z">
            <w:rPr>
              <w:color w:val="4AA73D"/>
            </w:rPr>
          </w:rPrChange>
        </w:rPr>
        <w:t>don’t have to do</w:t>
      </w:r>
      <w:r w:rsidRPr="0037753F">
        <w:rPr>
          <w:color w:val="0087CC"/>
          <w:sz w:val="20"/>
          <w:rPrChange w:id="407" w:author="Victor Galvan" w:date="2022-11-01T19:12:00Z">
            <w:rPr>
              <w:color w:val="0087CC"/>
            </w:rPr>
          </w:rPrChange>
        </w:rPr>
        <w:t xml:space="preserve"> </w:t>
      </w:r>
      <w:r w:rsidRPr="0037753F">
        <w:rPr>
          <w:sz w:val="20"/>
          <w:rPrChange w:id="408" w:author="Victor Galvan" w:date="2022-11-01T19:12:00Z">
            <w:rPr/>
          </w:rPrChange>
        </w:rPr>
        <w:t>(do) homework tonight.</w:t>
      </w:r>
    </w:p>
    <w:p w:rsidR="00990EF6" w:rsidRPr="0037753F" w:rsidRDefault="00990EF6">
      <w:pPr>
        <w:pBdr>
          <w:top w:val="nil"/>
          <w:left w:val="nil"/>
          <w:bottom w:val="nil"/>
          <w:right w:val="nil"/>
          <w:between w:val="nil"/>
        </w:pBdr>
        <w:rPr>
          <w:sz w:val="20"/>
          <w:rPrChange w:id="409" w:author="Victor Galvan" w:date="2022-11-01T19:12:00Z">
            <w:rPr/>
          </w:rPrChange>
        </w:rPr>
      </w:pPr>
    </w:p>
    <w:p w:rsidR="00990EF6" w:rsidRPr="0037753F" w:rsidRDefault="00EA362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rPrChange w:id="410" w:author="Victor Galvan" w:date="2022-11-01T19:12:00Z">
            <w:rPr/>
          </w:rPrChange>
        </w:rPr>
      </w:pPr>
      <w:r w:rsidRPr="0037753F">
        <w:rPr>
          <w:sz w:val="20"/>
          <w:rPrChange w:id="411" w:author="Victor Galvan" w:date="2022-11-01T19:12:00Z">
            <w:rPr/>
          </w:rPrChange>
        </w:rPr>
        <w:t xml:space="preserve">I </w:t>
      </w:r>
      <w:r w:rsidRPr="0037753F">
        <w:rPr>
          <w:color w:val="0087CC"/>
          <w:sz w:val="20"/>
          <w:shd w:val="clear" w:color="auto" w:fill="CFE2F3"/>
          <w:rPrChange w:id="412" w:author="Victor Galvan" w:date="2022-11-01T19:12:00Z">
            <w:rPr>
              <w:color w:val="0087CC"/>
              <w:shd w:val="clear" w:color="auto" w:fill="CFE2F3"/>
            </w:rPr>
          </w:rPrChange>
        </w:rPr>
        <w:t>         </w:t>
      </w:r>
      <w:ins w:id="413" w:author="Victor Galvan" w:date="2022-11-01T19:36:00Z">
        <w:r w:rsidR="00DF4E0D">
          <w:rPr>
            <w:color w:val="0087CC"/>
            <w:sz w:val="20"/>
            <w:shd w:val="clear" w:color="auto" w:fill="CFE2F3"/>
          </w:rPr>
          <w:t>have to buy</w:t>
        </w:r>
      </w:ins>
      <w:r w:rsidRPr="0037753F">
        <w:rPr>
          <w:color w:val="0087CC"/>
          <w:sz w:val="20"/>
          <w:shd w:val="clear" w:color="auto" w:fill="CFE2F3"/>
          <w:rPrChange w:id="414" w:author="Victor Galvan" w:date="2022-11-01T19:12:00Z">
            <w:rPr>
              <w:color w:val="0087CC"/>
              <w:shd w:val="clear" w:color="auto" w:fill="CFE2F3"/>
            </w:rPr>
          </w:rPrChange>
        </w:rPr>
        <w:t>        </w:t>
      </w:r>
      <w:proofErr w:type="gramStart"/>
      <w:r w:rsidRPr="0037753F">
        <w:rPr>
          <w:color w:val="0087CC"/>
          <w:sz w:val="20"/>
          <w:shd w:val="clear" w:color="auto" w:fill="CFE2F3"/>
          <w:rPrChange w:id="415" w:author="Victor Galvan" w:date="2022-11-01T19:12:00Z">
            <w:rPr>
              <w:color w:val="0087CC"/>
              <w:shd w:val="clear" w:color="auto" w:fill="CFE2F3"/>
            </w:rPr>
          </w:rPrChange>
        </w:rPr>
        <w:t>  </w:t>
      </w:r>
      <w:r w:rsidRPr="0037753F">
        <w:rPr>
          <w:color w:val="0087CC"/>
          <w:sz w:val="20"/>
          <w:rPrChange w:id="416" w:author="Victor Galvan" w:date="2022-11-01T19:12:00Z">
            <w:rPr>
              <w:color w:val="0087CC"/>
            </w:rPr>
          </w:rPrChange>
        </w:rPr>
        <w:t xml:space="preserve"> </w:t>
      </w:r>
      <w:r w:rsidRPr="0037753F">
        <w:rPr>
          <w:sz w:val="20"/>
          <w:rPrChange w:id="417" w:author="Victor Galvan" w:date="2022-11-01T19:12:00Z">
            <w:rPr/>
          </w:rPrChange>
        </w:rPr>
        <w:t>(</w:t>
      </w:r>
      <w:proofErr w:type="gramEnd"/>
      <w:r w:rsidRPr="0037753F">
        <w:rPr>
          <w:sz w:val="20"/>
          <w:rPrChange w:id="418" w:author="Victor Galvan" w:date="2022-11-01T19:12:00Z">
            <w:rPr/>
          </w:rPrChange>
        </w:rPr>
        <w:t>buy)</w:t>
      </w:r>
      <w:r w:rsidRPr="0037753F">
        <w:rPr>
          <w:color w:val="0087CC"/>
          <w:sz w:val="20"/>
          <w:rPrChange w:id="419" w:author="Victor Galvan" w:date="2022-11-01T19:12:00Z">
            <w:rPr>
              <w:color w:val="0087CC"/>
            </w:rPr>
          </w:rPrChange>
        </w:rPr>
        <w:t xml:space="preserve"> </w:t>
      </w:r>
      <w:r w:rsidRPr="0037753F">
        <w:rPr>
          <w:sz w:val="20"/>
          <w:rPrChange w:id="420" w:author="Victor Galvan" w:date="2022-11-01T19:12:00Z">
            <w:rPr/>
          </w:rPrChange>
        </w:rPr>
        <w:t>my lunch tomorrow.</w:t>
      </w:r>
    </w:p>
    <w:p w:rsidR="00990EF6" w:rsidRPr="0037753F" w:rsidRDefault="00990EF6">
      <w:pPr>
        <w:pBdr>
          <w:top w:val="nil"/>
          <w:left w:val="nil"/>
          <w:bottom w:val="nil"/>
          <w:right w:val="nil"/>
          <w:between w:val="nil"/>
        </w:pBdr>
        <w:rPr>
          <w:color w:val="0087CC"/>
          <w:sz w:val="20"/>
          <w:rPrChange w:id="421" w:author="Victor Galvan" w:date="2022-11-01T19:12:00Z">
            <w:rPr>
              <w:color w:val="0087CC"/>
            </w:rPr>
          </w:rPrChange>
        </w:rPr>
      </w:pPr>
    </w:p>
    <w:p w:rsidR="00990EF6" w:rsidRPr="0037753F" w:rsidRDefault="00EA362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rPrChange w:id="422" w:author="Victor Galvan" w:date="2022-11-01T19:12:00Z">
            <w:rPr/>
          </w:rPrChange>
        </w:rPr>
      </w:pPr>
      <w:r w:rsidRPr="0037753F">
        <w:rPr>
          <w:sz w:val="20"/>
          <w:rPrChange w:id="423" w:author="Victor Galvan" w:date="2022-11-01T19:12:00Z">
            <w:rPr/>
          </w:rPrChange>
        </w:rPr>
        <w:t>I</w:t>
      </w:r>
      <w:r w:rsidRPr="0037753F">
        <w:rPr>
          <w:color w:val="0087CC"/>
          <w:sz w:val="20"/>
          <w:rPrChange w:id="424" w:author="Victor Galvan" w:date="2022-11-01T19:12:00Z">
            <w:rPr>
              <w:color w:val="0087CC"/>
            </w:rPr>
          </w:rPrChange>
        </w:rPr>
        <w:t xml:space="preserve"> </w:t>
      </w:r>
      <w:r w:rsidRPr="0037753F">
        <w:rPr>
          <w:color w:val="0087CC"/>
          <w:sz w:val="20"/>
          <w:shd w:val="clear" w:color="auto" w:fill="CFE2F3"/>
          <w:rPrChange w:id="425" w:author="Victor Galvan" w:date="2022-11-01T19:12:00Z">
            <w:rPr>
              <w:color w:val="0087CC"/>
              <w:shd w:val="clear" w:color="auto" w:fill="CFE2F3"/>
            </w:rPr>
          </w:rPrChange>
        </w:rPr>
        <w:t>        </w:t>
      </w:r>
      <w:ins w:id="426" w:author="Victor Galvan" w:date="2022-11-01T19:36:00Z">
        <w:r w:rsidR="00DF4E0D">
          <w:rPr>
            <w:color w:val="0087CC"/>
            <w:sz w:val="20"/>
            <w:shd w:val="clear" w:color="auto" w:fill="CFE2F3"/>
            <w:lang w:val="en-US"/>
          </w:rPr>
          <w:t xml:space="preserve">didn’t </w:t>
        </w:r>
        <w:r w:rsidR="00DF4E0D">
          <w:rPr>
            <w:color w:val="0087CC"/>
            <w:sz w:val="20"/>
            <w:shd w:val="clear" w:color="auto" w:fill="CFE2F3"/>
          </w:rPr>
          <w:t>have to spend</w:t>
        </w:r>
      </w:ins>
      <w:r w:rsidRPr="0037753F">
        <w:rPr>
          <w:color w:val="0087CC"/>
          <w:sz w:val="20"/>
          <w:shd w:val="clear" w:color="auto" w:fill="CFE2F3"/>
          <w:rPrChange w:id="427" w:author="Victor Galvan" w:date="2022-11-01T19:12:00Z">
            <w:rPr>
              <w:color w:val="0087CC"/>
              <w:shd w:val="clear" w:color="auto" w:fill="CFE2F3"/>
            </w:rPr>
          </w:rPrChange>
        </w:rPr>
        <w:t>         </w:t>
      </w:r>
      <w:proofErr w:type="gramStart"/>
      <w:r w:rsidRPr="0037753F">
        <w:rPr>
          <w:color w:val="0087CC"/>
          <w:sz w:val="20"/>
          <w:shd w:val="clear" w:color="auto" w:fill="CFE2F3"/>
          <w:rPrChange w:id="428" w:author="Victor Galvan" w:date="2022-11-01T19:12:00Z">
            <w:rPr>
              <w:color w:val="0087CC"/>
              <w:shd w:val="clear" w:color="auto" w:fill="CFE2F3"/>
            </w:rPr>
          </w:rPrChange>
        </w:rPr>
        <w:t>  </w:t>
      </w:r>
      <w:r w:rsidRPr="0037753F">
        <w:rPr>
          <w:color w:val="0087CC"/>
          <w:sz w:val="20"/>
          <w:rPrChange w:id="429" w:author="Victor Galvan" w:date="2022-11-01T19:12:00Z">
            <w:rPr>
              <w:color w:val="0087CC"/>
            </w:rPr>
          </w:rPrChange>
        </w:rPr>
        <w:t xml:space="preserve"> </w:t>
      </w:r>
      <w:r w:rsidRPr="0037753F">
        <w:rPr>
          <w:sz w:val="20"/>
          <w:rPrChange w:id="430" w:author="Victor Galvan" w:date="2022-11-01T19:12:00Z">
            <w:rPr/>
          </w:rPrChange>
        </w:rPr>
        <w:t>(</w:t>
      </w:r>
      <w:proofErr w:type="gramEnd"/>
      <w:r w:rsidRPr="0037753F">
        <w:rPr>
          <w:sz w:val="20"/>
          <w:rPrChange w:id="431" w:author="Victor Galvan" w:date="2022-11-01T19:12:00Z">
            <w:rPr/>
          </w:rPrChange>
        </w:rPr>
        <w:t>spend)</w:t>
      </w:r>
      <w:r w:rsidRPr="0037753F">
        <w:rPr>
          <w:color w:val="0087CC"/>
          <w:sz w:val="20"/>
          <w:rPrChange w:id="432" w:author="Victor Galvan" w:date="2022-11-01T19:12:00Z">
            <w:rPr>
              <w:color w:val="0087CC"/>
            </w:rPr>
          </w:rPrChange>
        </w:rPr>
        <w:t xml:space="preserve"> </w:t>
      </w:r>
      <w:r w:rsidRPr="0037753F">
        <w:rPr>
          <w:sz w:val="20"/>
          <w:rPrChange w:id="433" w:author="Victor Galvan" w:date="2022-11-01T19:12:00Z">
            <w:rPr/>
          </w:rPrChange>
        </w:rPr>
        <w:t>a lot of money this week.</w:t>
      </w:r>
    </w:p>
    <w:p w:rsidR="00990EF6" w:rsidRPr="0037753F" w:rsidRDefault="00990EF6">
      <w:pPr>
        <w:pBdr>
          <w:top w:val="nil"/>
          <w:left w:val="nil"/>
          <w:bottom w:val="nil"/>
          <w:right w:val="nil"/>
          <w:between w:val="nil"/>
        </w:pBdr>
        <w:rPr>
          <w:color w:val="0087CC"/>
          <w:sz w:val="20"/>
          <w:rPrChange w:id="434" w:author="Victor Galvan" w:date="2022-11-01T19:12:00Z">
            <w:rPr>
              <w:color w:val="0087CC"/>
            </w:rPr>
          </w:rPrChange>
        </w:rPr>
      </w:pPr>
    </w:p>
    <w:p w:rsidR="00990EF6" w:rsidRPr="0037753F" w:rsidRDefault="00EA362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rPrChange w:id="435" w:author="Victor Galvan" w:date="2022-11-01T19:12:00Z">
            <w:rPr/>
          </w:rPrChange>
        </w:rPr>
      </w:pPr>
      <w:r w:rsidRPr="0037753F">
        <w:rPr>
          <w:sz w:val="20"/>
          <w:rPrChange w:id="436" w:author="Victor Galvan" w:date="2022-11-01T19:12:00Z">
            <w:rPr/>
          </w:rPrChange>
        </w:rPr>
        <w:t xml:space="preserve">I </w:t>
      </w:r>
      <w:r w:rsidRPr="0037753F">
        <w:rPr>
          <w:color w:val="0087CC"/>
          <w:sz w:val="20"/>
          <w:shd w:val="clear" w:color="auto" w:fill="CFE2F3"/>
          <w:rPrChange w:id="437" w:author="Victor Galvan" w:date="2022-11-01T19:12:00Z">
            <w:rPr>
              <w:color w:val="0087CC"/>
              <w:shd w:val="clear" w:color="auto" w:fill="CFE2F3"/>
            </w:rPr>
          </w:rPrChange>
        </w:rPr>
        <w:t>         </w:t>
      </w:r>
      <w:ins w:id="438" w:author="Victor Galvan" w:date="2022-11-01T19:37:00Z">
        <w:r w:rsidR="00DF4E0D">
          <w:rPr>
            <w:color w:val="0087CC"/>
            <w:sz w:val="20"/>
            <w:shd w:val="clear" w:color="auto" w:fill="CFE2F3"/>
            <w:lang w:val="en-US"/>
          </w:rPr>
          <w:t>shouldn’t be</w:t>
        </w:r>
      </w:ins>
      <w:r w:rsidRPr="0037753F">
        <w:rPr>
          <w:color w:val="0087CC"/>
          <w:sz w:val="20"/>
          <w:shd w:val="clear" w:color="auto" w:fill="CFE2F3"/>
          <w:rPrChange w:id="439" w:author="Victor Galvan" w:date="2022-11-01T19:12:00Z">
            <w:rPr>
              <w:color w:val="0087CC"/>
              <w:shd w:val="clear" w:color="auto" w:fill="CFE2F3"/>
            </w:rPr>
          </w:rPrChange>
        </w:rPr>
        <w:t>        </w:t>
      </w:r>
      <w:proofErr w:type="gramStart"/>
      <w:r w:rsidRPr="0037753F">
        <w:rPr>
          <w:color w:val="0087CC"/>
          <w:sz w:val="20"/>
          <w:shd w:val="clear" w:color="auto" w:fill="CFE2F3"/>
          <w:rPrChange w:id="440" w:author="Victor Galvan" w:date="2022-11-01T19:12:00Z">
            <w:rPr>
              <w:color w:val="0087CC"/>
              <w:shd w:val="clear" w:color="auto" w:fill="CFE2F3"/>
            </w:rPr>
          </w:rPrChange>
        </w:rPr>
        <w:t>  </w:t>
      </w:r>
      <w:r w:rsidRPr="0037753F">
        <w:rPr>
          <w:color w:val="0087CC"/>
          <w:sz w:val="20"/>
          <w:rPrChange w:id="441" w:author="Victor Galvan" w:date="2022-11-01T19:12:00Z">
            <w:rPr>
              <w:color w:val="0087CC"/>
            </w:rPr>
          </w:rPrChange>
        </w:rPr>
        <w:t xml:space="preserve"> </w:t>
      </w:r>
      <w:r w:rsidRPr="0037753F">
        <w:rPr>
          <w:sz w:val="20"/>
          <w:rPrChange w:id="442" w:author="Victor Galvan" w:date="2022-11-01T19:12:00Z">
            <w:rPr/>
          </w:rPrChange>
        </w:rPr>
        <w:t>(</w:t>
      </w:r>
      <w:proofErr w:type="gramEnd"/>
      <w:r w:rsidRPr="0037753F">
        <w:rPr>
          <w:sz w:val="20"/>
          <w:rPrChange w:id="443" w:author="Victor Galvan" w:date="2022-11-01T19:12:00Z">
            <w:rPr/>
          </w:rPrChange>
        </w:rPr>
        <w:t>be)</w:t>
      </w:r>
      <w:r w:rsidRPr="0037753F">
        <w:rPr>
          <w:color w:val="0087CC"/>
          <w:sz w:val="20"/>
          <w:rPrChange w:id="444" w:author="Victor Galvan" w:date="2022-11-01T19:12:00Z">
            <w:rPr>
              <w:color w:val="0087CC"/>
            </w:rPr>
          </w:rPrChange>
        </w:rPr>
        <w:t xml:space="preserve"> </w:t>
      </w:r>
      <w:r w:rsidRPr="0037753F">
        <w:rPr>
          <w:sz w:val="20"/>
          <w:rPrChange w:id="445" w:author="Victor Galvan" w:date="2022-11-01T19:12:00Z">
            <w:rPr/>
          </w:rPrChange>
        </w:rPr>
        <w:t>late for class.</w:t>
      </w:r>
    </w:p>
    <w:p w:rsidR="00990EF6" w:rsidRPr="0037753F" w:rsidRDefault="00990EF6">
      <w:pPr>
        <w:pBdr>
          <w:top w:val="nil"/>
          <w:left w:val="nil"/>
          <w:bottom w:val="nil"/>
          <w:right w:val="nil"/>
          <w:between w:val="nil"/>
        </w:pBdr>
        <w:rPr>
          <w:color w:val="0087CC"/>
          <w:sz w:val="20"/>
          <w:rPrChange w:id="446" w:author="Victor Galvan" w:date="2022-11-01T19:12:00Z">
            <w:rPr>
              <w:color w:val="0087CC"/>
            </w:rPr>
          </w:rPrChange>
        </w:rPr>
      </w:pPr>
    </w:p>
    <w:p w:rsidR="00990EF6" w:rsidRPr="0037753F" w:rsidRDefault="00EA362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rPrChange w:id="447" w:author="Victor Galvan" w:date="2022-11-01T19:12:00Z">
            <w:rPr/>
          </w:rPrChange>
        </w:rPr>
      </w:pPr>
      <w:r w:rsidRPr="0037753F">
        <w:rPr>
          <w:sz w:val="20"/>
          <w:rPrChange w:id="448" w:author="Victor Galvan" w:date="2022-11-01T19:12:00Z">
            <w:rPr/>
          </w:rPrChange>
        </w:rPr>
        <w:t xml:space="preserve">I </w:t>
      </w:r>
      <w:r w:rsidRPr="0037753F">
        <w:rPr>
          <w:color w:val="0087CC"/>
          <w:sz w:val="20"/>
          <w:shd w:val="clear" w:color="auto" w:fill="CFE2F3"/>
          <w:rPrChange w:id="449" w:author="Victor Galvan" w:date="2022-11-01T19:12:00Z">
            <w:rPr>
              <w:color w:val="0087CC"/>
              <w:shd w:val="clear" w:color="auto" w:fill="CFE2F3"/>
            </w:rPr>
          </w:rPrChange>
        </w:rPr>
        <w:t>         </w:t>
      </w:r>
      <w:ins w:id="450" w:author="Victor Galvan" w:date="2022-11-01T19:38:00Z">
        <w:r w:rsidR="001579A7">
          <w:rPr>
            <w:color w:val="0087CC"/>
            <w:sz w:val="20"/>
            <w:shd w:val="clear" w:color="auto" w:fill="CFE2F3"/>
            <w:lang w:val="en-US"/>
          </w:rPr>
          <w:t xml:space="preserve">didn’t </w:t>
        </w:r>
        <w:r w:rsidR="001579A7">
          <w:rPr>
            <w:color w:val="0087CC"/>
            <w:sz w:val="20"/>
            <w:shd w:val="clear" w:color="auto" w:fill="CFE2F3"/>
          </w:rPr>
          <w:t>have to go</w:t>
        </w:r>
      </w:ins>
      <w:r w:rsidRPr="0037753F">
        <w:rPr>
          <w:color w:val="0087CC"/>
          <w:sz w:val="20"/>
          <w:shd w:val="clear" w:color="auto" w:fill="CFE2F3"/>
          <w:rPrChange w:id="451" w:author="Victor Galvan" w:date="2022-11-01T19:12:00Z">
            <w:rPr>
              <w:color w:val="0087CC"/>
              <w:shd w:val="clear" w:color="auto" w:fill="CFE2F3"/>
            </w:rPr>
          </w:rPrChange>
        </w:rPr>
        <w:t>        </w:t>
      </w:r>
      <w:proofErr w:type="gramStart"/>
      <w:r w:rsidRPr="0037753F">
        <w:rPr>
          <w:color w:val="0087CC"/>
          <w:sz w:val="20"/>
          <w:shd w:val="clear" w:color="auto" w:fill="CFE2F3"/>
          <w:rPrChange w:id="452" w:author="Victor Galvan" w:date="2022-11-01T19:12:00Z">
            <w:rPr>
              <w:color w:val="0087CC"/>
              <w:shd w:val="clear" w:color="auto" w:fill="CFE2F3"/>
            </w:rPr>
          </w:rPrChange>
        </w:rPr>
        <w:t>  </w:t>
      </w:r>
      <w:r w:rsidRPr="0037753F">
        <w:rPr>
          <w:color w:val="0087CC"/>
          <w:sz w:val="20"/>
          <w:rPrChange w:id="453" w:author="Victor Galvan" w:date="2022-11-01T19:12:00Z">
            <w:rPr>
              <w:color w:val="0087CC"/>
            </w:rPr>
          </w:rPrChange>
        </w:rPr>
        <w:t xml:space="preserve"> </w:t>
      </w:r>
      <w:r w:rsidRPr="0037753F">
        <w:rPr>
          <w:sz w:val="20"/>
          <w:rPrChange w:id="454" w:author="Victor Galvan" w:date="2022-11-01T19:12:00Z">
            <w:rPr/>
          </w:rPrChange>
        </w:rPr>
        <w:t>(</w:t>
      </w:r>
      <w:proofErr w:type="gramEnd"/>
      <w:r w:rsidRPr="0037753F">
        <w:rPr>
          <w:sz w:val="20"/>
          <w:rPrChange w:id="455" w:author="Victor Galvan" w:date="2022-11-01T19:12:00Z">
            <w:rPr/>
          </w:rPrChange>
        </w:rPr>
        <w:t>go)</w:t>
      </w:r>
      <w:r w:rsidRPr="0037753F">
        <w:rPr>
          <w:color w:val="0087CC"/>
          <w:sz w:val="20"/>
          <w:rPrChange w:id="456" w:author="Victor Galvan" w:date="2022-11-01T19:12:00Z">
            <w:rPr>
              <w:color w:val="0087CC"/>
            </w:rPr>
          </w:rPrChange>
        </w:rPr>
        <w:t xml:space="preserve"> </w:t>
      </w:r>
      <w:r w:rsidRPr="0037753F">
        <w:rPr>
          <w:sz w:val="20"/>
          <w:rPrChange w:id="457" w:author="Victor Galvan" w:date="2022-11-01T19:12:00Z">
            <w:rPr/>
          </w:rPrChange>
        </w:rPr>
        <w:t>to school on Saturday.</w:t>
      </w:r>
    </w:p>
    <w:p w:rsidR="00990EF6" w:rsidRPr="0037753F" w:rsidRDefault="00990EF6">
      <w:pPr>
        <w:pBdr>
          <w:top w:val="nil"/>
          <w:left w:val="nil"/>
          <w:bottom w:val="nil"/>
          <w:right w:val="nil"/>
          <w:between w:val="nil"/>
        </w:pBdr>
        <w:rPr>
          <w:color w:val="0087CC"/>
          <w:sz w:val="20"/>
          <w:rPrChange w:id="458" w:author="Victor Galvan" w:date="2022-11-01T19:12:00Z">
            <w:rPr>
              <w:color w:val="0087CC"/>
            </w:rPr>
          </w:rPrChange>
        </w:rPr>
      </w:pPr>
    </w:p>
    <w:p w:rsidR="00990EF6" w:rsidRPr="0037753F" w:rsidRDefault="00EA362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rPrChange w:id="459" w:author="Victor Galvan" w:date="2022-11-01T19:12:00Z">
            <w:rPr/>
          </w:rPrChange>
        </w:rPr>
      </w:pPr>
      <w:r w:rsidRPr="0037753F">
        <w:rPr>
          <w:sz w:val="20"/>
          <w:rPrChange w:id="460" w:author="Victor Galvan" w:date="2022-11-01T19:12:00Z">
            <w:rPr/>
          </w:rPrChange>
        </w:rPr>
        <w:t xml:space="preserve">I </w:t>
      </w:r>
      <w:r w:rsidRPr="0037753F">
        <w:rPr>
          <w:color w:val="0087CC"/>
          <w:sz w:val="20"/>
          <w:shd w:val="clear" w:color="auto" w:fill="CFE2F3"/>
          <w:rPrChange w:id="461" w:author="Victor Galvan" w:date="2022-11-01T19:12:00Z">
            <w:rPr>
              <w:color w:val="0087CC"/>
              <w:shd w:val="clear" w:color="auto" w:fill="CFE2F3"/>
            </w:rPr>
          </w:rPrChange>
        </w:rPr>
        <w:t>         </w:t>
      </w:r>
      <w:ins w:id="462" w:author="Victor Galvan" w:date="2022-11-01T19:38:00Z">
        <w:r w:rsidR="00D77AC7">
          <w:rPr>
            <w:color w:val="0087CC"/>
            <w:sz w:val="20"/>
            <w:shd w:val="clear" w:color="auto" w:fill="CFE2F3"/>
          </w:rPr>
          <w:t>should do</w:t>
        </w:r>
      </w:ins>
      <w:r w:rsidRPr="0037753F">
        <w:rPr>
          <w:color w:val="0087CC"/>
          <w:sz w:val="20"/>
          <w:shd w:val="clear" w:color="auto" w:fill="CFE2F3"/>
          <w:rPrChange w:id="463" w:author="Victor Galvan" w:date="2022-11-01T19:12:00Z">
            <w:rPr>
              <w:color w:val="0087CC"/>
              <w:shd w:val="clear" w:color="auto" w:fill="CFE2F3"/>
            </w:rPr>
          </w:rPrChange>
        </w:rPr>
        <w:t>        </w:t>
      </w:r>
      <w:proofErr w:type="gramStart"/>
      <w:r w:rsidRPr="0037753F">
        <w:rPr>
          <w:color w:val="0087CC"/>
          <w:sz w:val="20"/>
          <w:shd w:val="clear" w:color="auto" w:fill="CFE2F3"/>
          <w:rPrChange w:id="464" w:author="Victor Galvan" w:date="2022-11-01T19:12:00Z">
            <w:rPr>
              <w:color w:val="0087CC"/>
              <w:shd w:val="clear" w:color="auto" w:fill="CFE2F3"/>
            </w:rPr>
          </w:rPrChange>
        </w:rPr>
        <w:t>  </w:t>
      </w:r>
      <w:r w:rsidRPr="0037753F">
        <w:rPr>
          <w:color w:val="0087CC"/>
          <w:sz w:val="20"/>
          <w:rPrChange w:id="465" w:author="Victor Galvan" w:date="2022-11-01T19:12:00Z">
            <w:rPr>
              <w:color w:val="0087CC"/>
            </w:rPr>
          </w:rPrChange>
        </w:rPr>
        <w:t xml:space="preserve"> </w:t>
      </w:r>
      <w:r w:rsidRPr="0037753F">
        <w:rPr>
          <w:sz w:val="20"/>
          <w:rPrChange w:id="466" w:author="Victor Galvan" w:date="2022-11-01T19:12:00Z">
            <w:rPr/>
          </w:rPrChange>
        </w:rPr>
        <w:t>(</w:t>
      </w:r>
      <w:proofErr w:type="gramEnd"/>
      <w:r w:rsidRPr="0037753F">
        <w:rPr>
          <w:sz w:val="20"/>
          <w:rPrChange w:id="467" w:author="Victor Galvan" w:date="2022-11-01T19:12:00Z">
            <w:rPr/>
          </w:rPrChange>
        </w:rPr>
        <w:t>do)</w:t>
      </w:r>
      <w:r w:rsidRPr="0037753F">
        <w:rPr>
          <w:color w:val="0087CC"/>
          <w:sz w:val="20"/>
          <w:rPrChange w:id="468" w:author="Victor Galvan" w:date="2022-11-01T19:12:00Z">
            <w:rPr>
              <w:color w:val="0087CC"/>
            </w:rPr>
          </w:rPrChange>
        </w:rPr>
        <w:t xml:space="preserve"> </w:t>
      </w:r>
      <w:r w:rsidRPr="0037753F">
        <w:rPr>
          <w:sz w:val="20"/>
          <w:rPrChange w:id="469" w:author="Victor Galvan" w:date="2022-11-01T19:12:00Z">
            <w:rPr/>
          </w:rPrChange>
        </w:rPr>
        <w:t>the dishes every night.</w:t>
      </w:r>
    </w:p>
    <w:p w:rsidR="00990EF6" w:rsidRPr="0037753F" w:rsidRDefault="00990EF6">
      <w:pPr>
        <w:pBdr>
          <w:top w:val="nil"/>
          <w:left w:val="nil"/>
          <w:bottom w:val="nil"/>
          <w:right w:val="nil"/>
          <w:between w:val="nil"/>
        </w:pBdr>
        <w:rPr>
          <w:color w:val="0087CC"/>
          <w:sz w:val="20"/>
          <w:rPrChange w:id="470" w:author="Victor Galvan" w:date="2022-11-01T19:12:00Z">
            <w:rPr>
              <w:color w:val="0087CC"/>
            </w:rPr>
          </w:rPrChange>
        </w:rPr>
      </w:pPr>
    </w:p>
    <w:p w:rsidR="00990EF6" w:rsidRPr="0037753F" w:rsidRDefault="00EA362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rPrChange w:id="471" w:author="Victor Galvan" w:date="2022-11-01T19:12:00Z">
            <w:rPr/>
          </w:rPrChange>
        </w:rPr>
      </w:pPr>
      <w:r w:rsidRPr="0037753F">
        <w:rPr>
          <w:sz w:val="20"/>
          <w:rPrChange w:id="472" w:author="Victor Galvan" w:date="2022-11-01T19:12:00Z">
            <w:rPr/>
          </w:rPrChange>
        </w:rPr>
        <w:t xml:space="preserve">I </w:t>
      </w:r>
      <w:r w:rsidRPr="0037753F">
        <w:rPr>
          <w:color w:val="0087CC"/>
          <w:sz w:val="20"/>
          <w:shd w:val="clear" w:color="auto" w:fill="CFE2F3"/>
          <w:rPrChange w:id="473" w:author="Victor Galvan" w:date="2022-11-01T19:12:00Z">
            <w:rPr>
              <w:color w:val="0087CC"/>
              <w:shd w:val="clear" w:color="auto" w:fill="CFE2F3"/>
            </w:rPr>
          </w:rPrChange>
        </w:rPr>
        <w:t>        </w:t>
      </w:r>
      <w:ins w:id="474" w:author="Victor Galvan" w:date="2022-11-01T19:39:00Z">
        <w:r w:rsidR="00D77AC7">
          <w:rPr>
            <w:color w:val="0087CC"/>
            <w:sz w:val="20"/>
            <w:shd w:val="clear" w:color="auto" w:fill="CFE2F3"/>
          </w:rPr>
          <w:t>should relax</w:t>
        </w:r>
      </w:ins>
      <w:r w:rsidRPr="0037753F">
        <w:rPr>
          <w:color w:val="0087CC"/>
          <w:sz w:val="20"/>
          <w:shd w:val="clear" w:color="auto" w:fill="CFE2F3"/>
          <w:rPrChange w:id="475" w:author="Victor Galvan" w:date="2022-11-01T19:12:00Z">
            <w:rPr>
              <w:color w:val="0087CC"/>
              <w:shd w:val="clear" w:color="auto" w:fill="CFE2F3"/>
            </w:rPr>
          </w:rPrChange>
        </w:rPr>
        <w:t>         </w:t>
      </w:r>
      <w:proofErr w:type="gramStart"/>
      <w:r w:rsidRPr="0037753F">
        <w:rPr>
          <w:color w:val="0087CC"/>
          <w:sz w:val="20"/>
          <w:shd w:val="clear" w:color="auto" w:fill="CFE2F3"/>
          <w:rPrChange w:id="476" w:author="Victor Galvan" w:date="2022-11-01T19:12:00Z">
            <w:rPr>
              <w:color w:val="0087CC"/>
              <w:shd w:val="clear" w:color="auto" w:fill="CFE2F3"/>
            </w:rPr>
          </w:rPrChange>
        </w:rPr>
        <w:t>  </w:t>
      </w:r>
      <w:r w:rsidRPr="0037753F">
        <w:rPr>
          <w:color w:val="0087CC"/>
          <w:sz w:val="20"/>
          <w:rPrChange w:id="477" w:author="Victor Galvan" w:date="2022-11-01T19:12:00Z">
            <w:rPr>
              <w:color w:val="0087CC"/>
            </w:rPr>
          </w:rPrChange>
        </w:rPr>
        <w:t xml:space="preserve"> </w:t>
      </w:r>
      <w:r w:rsidRPr="0037753F">
        <w:rPr>
          <w:sz w:val="20"/>
          <w:rPrChange w:id="478" w:author="Victor Galvan" w:date="2022-11-01T19:12:00Z">
            <w:rPr/>
          </w:rPrChange>
        </w:rPr>
        <w:t>(</w:t>
      </w:r>
      <w:proofErr w:type="gramEnd"/>
      <w:r w:rsidRPr="0037753F">
        <w:rPr>
          <w:sz w:val="20"/>
          <w:rPrChange w:id="479" w:author="Victor Galvan" w:date="2022-11-01T19:12:00Z">
            <w:rPr/>
          </w:rPrChange>
        </w:rPr>
        <w:t>relax) tomorrow.</w:t>
      </w:r>
    </w:p>
    <w:p w:rsidR="00990EF6" w:rsidRPr="0037753F" w:rsidRDefault="00990EF6">
      <w:pPr>
        <w:pBdr>
          <w:top w:val="nil"/>
          <w:left w:val="nil"/>
          <w:bottom w:val="nil"/>
          <w:right w:val="nil"/>
          <w:between w:val="nil"/>
        </w:pBdr>
        <w:rPr>
          <w:color w:val="0087CC"/>
          <w:sz w:val="20"/>
          <w:rPrChange w:id="480" w:author="Victor Galvan" w:date="2022-11-01T19:12:00Z">
            <w:rPr>
              <w:color w:val="0087CC"/>
            </w:rPr>
          </w:rPrChange>
        </w:rPr>
      </w:pPr>
    </w:p>
    <w:p w:rsidR="00990EF6" w:rsidRPr="0037753F" w:rsidRDefault="00EA362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rPrChange w:id="481" w:author="Victor Galvan" w:date="2022-11-01T19:12:00Z">
            <w:rPr/>
          </w:rPrChange>
        </w:rPr>
      </w:pPr>
      <w:r w:rsidRPr="0037753F">
        <w:rPr>
          <w:sz w:val="20"/>
          <w:rPrChange w:id="482" w:author="Victor Galvan" w:date="2022-11-01T19:12:00Z">
            <w:rPr/>
          </w:rPrChange>
        </w:rPr>
        <w:t xml:space="preserve">I </w:t>
      </w:r>
      <w:r w:rsidRPr="0037753F">
        <w:rPr>
          <w:color w:val="0087CC"/>
          <w:sz w:val="20"/>
          <w:shd w:val="clear" w:color="auto" w:fill="CFE2F3"/>
          <w:rPrChange w:id="483" w:author="Victor Galvan" w:date="2022-11-01T19:12:00Z">
            <w:rPr>
              <w:color w:val="0087CC"/>
              <w:shd w:val="clear" w:color="auto" w:fill="CFE2F3"/>
            </w:rPr>
          </w:rPrChange>
        </w:rPr>
        <w:t>         </w:t>
      </w:r>
      <w:ins w:id="484" w:author="Victor Galvan" w:date="2022-11-01T19:39:00Z">
        <w:r w:rsidR="00E94607">
          <w:rPr>
            <w:color w:val="0087CC"/>
            <w:sz w:val="20"/>
            <w:shd w:val="clear" w:color="auto" w:fill="CFE2F3"/>
            <w:lang w:val="en-US"/>
          </w:rPr>
          <w:t xml:space="preserve">mustn’t </w:t>
        </w:r>
        <w:r w:rsidR="00E94607">
          <w:rPr>
            <w:color w:val="0087CC"/>
            <w:sz w:val="20"/>
            <w:shd w:val="clear" w:color="auto" w:fill="CFE2F3"/>
          </w:rPr>
          <w:t>go</w:t>
        </w:r>
      </w:ins>
      <w:r w:rsidRPr="0037753F">
        <w:rPr>
          <w:color w:val="0087CC"/>
          <w:sz w:val="20"/>
          <w:shd w:val="clear" w:color="auto" w:fill="CFE2F3"/>
          <w:rPrChange w:id="485" w:author="Victor Galvan" w:date="2022-11-01T19:12:00Z">
            <w:rPr>
              <w:color w:val="0087CC"/>
              <w:shd w:val="clear" w:color="auto" w:fill="CFE2F3"/>
            </w:rPr>
          </w:rPrChange>
        </w:rPr>
        <w:t>        </w:t>
      </w:r>
      <w:proofErr w:type="gramStart"/>
      <w:r w:rsidRPr="0037753F">
        <w:rPr>
          <w:color w:val="0087CC"/>
          <w:sz w:val="20"/>
          <w:shd w:val="clear" w:color="auto" w:fill="CFE2F3"/>
          <w:rPrChange w:id="486" w:author="Victor Galvan" w:date="2022-11-01T19:12:00Z">
            <w:rPr>
              <w:color w:val="0087CC"/>
              <w:shd w:val="clear" w:color="auto" w:fill="CFE2F3"/>
            </w:rPr>
          </w:rPrChange>
        </w:rPr>
        <w:t>  </w:t>
      </w:r>
      <w:r w:rsidRPr="0037753F">
        <w:rPr>
          <w:sz w:val="20"/>
          <w:rPrChange w:id="487" w:author="Victor Galvan" w:date="2022-11-01T19:12:00Z">
            <w:rPr/>
          </w:rPrChange>
        </w:rPr>
        <w:t xml:space="preserve"> (</w:t>
      </w:r>
      <w:proofErr w:type="gramEnd"/>
      <w:r w:rsidRPr="0037753F">
        <w:rPr>
          <w:sz w:val="20"/>
          <w:rPrChange w:id="488" w:author="Victor Galvan" w:date="2022-11-01T19:12:00Z">
            <w:rPr/>
          </w:rPrChange>
        </w:rPr>
        <w:t>go) to bed late tonight.</w:t>
      </w:r>
    </w:p>
    <w:p w:rsidR="00990EF6" w:rsidRPr="0037753F" w:rsidRDefault="00990EF6">
      <w:pPr>
        <w:pBdr>
          <w:top w:val="nil"/>
          <w:left w:val="nil"/>
          <w:bottom w:val="nil"/>
          <w:right w:val="nil"/>
          <w:between w:val="nil"/>
        </w:pBdr>
        <w:rPr>
          <w:sz w:val="20"/>
          <w:rPrChange w:id="489" w:author="Victor Galvan" w:date="2022-11-01T19:12:00Z">
            <w:rPr/>
          </w:rPrChange>
        </w:rPr>
      </w:pPr>
    </w:p>
    <w:p w:rsidR="00990EF6" w:rsidRPr="0037753F" w:rsidRDefault="00EA362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rPrChange w:id="490" w:author="Victor Galvan" w:date="2022-11-01T19:12:00Z">
            <w:rPr/>
          </w:rPrChange>
        </w:rPr>
      </w:pPr>
      <w:r w:rsidRPr="0037753F">
        <w:rPr>
          <w:sz w:val="20"/>
          <w:rPrChange w:id="491" w:author="Victor Galvan" w:date="2022-11-01T19:12:00Z">
            <w:rPr/>
          </w:rPrChange>
        </w:rPr>
        <w:t xml:space="preserve">I </w:t>
      </w:r>
      <w:r w:rsidRPr="0037753F">
        <w:rPr>
          <w:color w:val="0087CC"/>
          <w:sz w:val="20"/>
          <w:shd w:val="clear" w:color="auto" w:fill="CFE2F3"/>
          <w:rPrChange w:id="492" w:author="Victor Galvan" w:date="2022-11-01T19:12:00Z">
            <w:rPr>
              <w:color w:val="0087CC"/>
              <w:shd w:val="clear" w:color="auto" w:fill="CFE2F3"/>
            </w:rPr>
          </w:rPrChange>
        </w:rPr>
        <w:t>         </w:t>
      </w:r>
      <w:ins w:id="493" w:author="Victor Galvan" w:date="2022-11-01T19:39:00Z">
        <w:r w:rsidR="00E94607">
          <w:rPr>
            <w:color w:val="0087CC"/>
            <w:sz w:val="20"/>
            <w:shd w:val="clear" w:color="auto" w:fill="CFE2F3"/>
            <w:lang w:val="en-US"/>
          </w:rPr>
          <w:t>shouldn’t</w:t>
        </w:r>
      </w:ins>
      <w:r w:rsidRPr="0037753F">
        <w:rPr>
          <w:color w:val="0087CC"/>
          <w:sz w:val="20"/>
          <w:shd w:val="clear" w:color="auto" w:fill="CFE2F3"/>
          <w:rPrChange w:id="494" w:author="Victor Galvan" w:date="2022-11-01T19:12:00Z">
            <w:rPr>
              <w:color w:val="0087CC"/>
              <w:shd w:val="clear" w:color="auto" w:fill="CFE2F3"/>
            </w:rPr>
          </w:rPrChange>
        </w:rPr>
        <w:t>        </w:t>
      </w:r>
      <w:proofErr w:type="gramStart"/>
      <w:r w:rsidRPr="0037753F">
        <w:rPr>
          <w:color w:val="0087CC"/>
          <w:sz w:val="20"/>
          <w:shd w:val="clear" w:color="auto" w:fill="CFE2F3"/>
          <w:rPrChange w:id="495" w:author="Victor Galvan" w:date="2022-11-01T19:12:00Z">
            <w:rPr>
              <w:color w:val="0087CC"/>
              <w:shd w:val="clear" w:color="auto" w:fill="CFE2F3"/>
            </w:rPr>
          </w:rPrChange>
        </w:rPr>
        <w:t>  </w:t>
      </w:r>
      <w:r w:rsidRPr="0037753F">
        <w:rPr>
          <w:sz w:val="20"/>
          <w:rPrChange w:id="496" w:author="Victor Galvan" w:date="2022-11-01T19:12:00Z">
            <w:rPr/>
          </w:rPrChange>
        </w:rPr>
        <w:t xml:space="preserve"> (</w:t>
      </w:r>
      <w:proofErr w:type="gramEnd"/>
      <w:r w:rsidRPr="0037753F">
        <w:rPr>
          <w:sz w:val="20"/>
          <w:rPrChange w:id="497" w:author="Victor Galvan" w:date="2022-11-01T19:12:00Z">
            <w:rPr/>
          </w:rPrChange>
        </w:rPr>
        <w:t>miss) the next class.</w:t>
      </w:r>
    </w:p>
    <w:p w:rsidR="00990EF6" w:rsidRPr="0037753F" w:rsidRDefault="00990EF6">
      <w:pPr>
        <w:pBdr>
          <w:top w:val="nil"/>
          <w:left w:val="nil"/>
          <w:bottom w:val="nil"/>
          <w:right w:val="nil"/>
          <w:between w:val="nil"/>
        </w:pBdr>
        <w:rPr>
          <w:sz w:val="20"/>
          <w:rPrChange w:id="498" w:author="Victor Galvan" w:date="2022-11-01T19:12:00Z">
            <w:rPr/>
          </w:rPrChange>
        </w:rPr>
      </w:pPr>
    </w:p>
    <w:p w:rsidR="00990EF6" w:rsidRPr="0037753F" w:rsidRDefault="00EA362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rPrChange w:id="499" w:author="Victor Galvan" w:date="2022-11-01T19:12:00Z">
            <w:rPr/>
          </w:rPrChange>
        </w:rPr>
      </w:pPr>
      <w:r w:rsidRPr="0037753F">
        <w:rPr>
          <w:sz w:val="20"/>
          <w:rPrChange w:id="500" w:author="Victor Galvan" w:date="2022-11-01T19:12:00Z">
            <w:rPr/>
          </w:rPrChange>
        </w:rPr>
        <w:t xml:space="preserve">I </w:t>
      </w:r>
      <w:r w:rsidRPr="0037753F">
        <w:rPr>
          <w:color w:val="0087CC"/>
          <w:sz w:val="20"/>
          <w:shd w:val="clear" w:color="auto" w:fill="CFE2F3"/>
          <w:rPrChange w:id="501" w:author="Victor Galvan" w:date="2022-11-01T19:12:00Z">
            <w:rPr>
              <w:color w:val="0087CC"/>
              <w:shd w:val="clear" w:color="auto" w:fill="CFE2F3"/>
            </w:rPr>
          </w:rPrChange>
        </w:rPr>
        <w:t>         </w:t>
      </w:r>
      <w:ins w:id="502" w:author="Victor Galvan" w:date="2022-11-01T19:40:00Z">
        <w:r w:rsidR="001309D2">
          <w:rPr>
            <w:color w:val="0087CC"/>
            <w:sz w:val="20"/>
            <w:shd w:val="clear" w:color="auto" w:fill="CFE2F3"/>
            <w:lang w:val="en-US"/>
          </w:rPr>
          <w:t>shouldn’t</w:t>
        </w:r>
      </w:ins>
      <w:r w:rsidRPr="0037753F">
        <w:rPr>
          <w:color w:val="0087CC"/>
          <w:sz w:val="20"/>
          <w:shd w:val="clear" w:color="auto" w:fill="CFE2F3"/>
          <w:rPrChange w:id="503" w:author="Victor Galvan" w:date="2022-11-01T19:12:00Z">
            <w:rPr>
              <w:color w:val="0087CC"/>
              <w:shd w:val="clear" w:color="auto" w:fill="CFE2F3"/>
            </w:rPr>
          </w:rPrChange>
        </w:rPr>
        <w:t>        </w:t>
      </w:r>
      <w:proofErr w:type="gramStart"/>
      <w:r w:rsidRPr="0037753F">
        <w:rPr>
          <w:color w:val="0087CC"/>
          <w:sz w:val="20"/>
          <w:shd w:val="clear" w:color="auto" w:fill="CFE2F3"/>
          <w:rPrChange w:id="504" w:author="Victor Galvan" w:date="2022-11-01T19:12:00Z">
            <w:rPr>
              <w:color w:val="0087CC"/>
              <w:shd w:val="clear" w:color="auto" w:fill="CFE2F3"/>
            </w:rPr>
          </w:rPrChange>
        </w:rPr>
        <w:t>  </w:t>
      </w:r>
      <w:r w:rsidRPr="0037753F">
        <w:rPr>
          <w:sz w:val="20"/>
          <w:rPrChange w:id="505" w:author="Victor Galvan" w:date="2022-11-01T19:12:00Z">
            <w:rPr/>
          </w:rPrChange>
        </w:rPr>
        <w:t xml:space="preserve"> (</w:t>
      </w:r>
      <w:proofErr w:type="gramEnd"/>
      <w:r w:rsidRPr="0037753F">
        <w:rPr>
          <w:sz w:val="20"/>
          <w:rPrChange w:id="506" w:author="Victor Galvan" w:date="2022-11-01T19:12:00Z">
            <w:rPr/>
          </w:rPrChange>
        </w:rPr>
        <w:t>eat) chocolate every day.</w:t>
      </w:r>
    </w:p>
    <w:p w:rsidR="00990EF6" w:rsidRPr="0037753F" w:rsidRDefault="00990EF6">
      <w:pPr>
        <w:pBdr>
          <w:top w:val="nil"/>
          <w:left w:val="nil"/>
          <w:bottom w:val="nil"/>
          <w:right w:val="nil"/>
          <w:between w:val="nil"/>
        </w:pBdr>
        <w:rPr>
          <w:sz w:val="20"/>
          <w:rPrChange w:id="507" w:author="Victor Galvan" w:date="2022-11-01T19:12:00Z">
            <w:rPr/>
          </w:rPrChange>
        </w:rPr>
      </w:pPr>
    </w:p>
    <w:p w:rsidR="00990EF6" w:rsidRPr="0037753F" w:rsidRDefault="00EA362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rPrChange w:id="508" w:author="Victor Galvan" w:date="2022-11-01T19:12:00Z">
            <w:rPr/>
          </w:rPrChange>
        </w:rPr>
      </w:pPr>
      <w:r w:rsidRPr="0037753F">
        <w:rPr>
          <w:sz w:val="20"/>
          <w:rPrChange w:id="509" w:author="Victor Galvan" w:date="2022-11-01T19:12:00Z">
            <w:rPr/>
          </w:rPrChange>
        </w:rPr>
        <w:t xml:space="preserve">I </w:t>
      </w:r>
      <w:r w:rsidRPr="0037753F">
        <w:rPr>
          <w:color w:val="0087CC"/>
          <w:sz w:val="20"/>
          <w:shd w:val="clear" w:color="auto" w:fill="CFE2F3"/>
          <w:rPrChange w:id="510" w:author="Victor Galvan" w:date="2022-11-01T19:12:00Z">
            <w:rPr>
              <w:color w:val="0087CC"/>
              <w:shd w:val="clear" w:color="auto" w:fill="CFE2F3"/>
            </w:rPr>
          </w:rPrChange>
        </w:rPr>
        <w:t>         </w:t>
      </w:r>
      <w:ins w:id="511" w:author="Victor Galvan" w:date="2022-11-01T19:41:00Z">
        <w:r w:rsidR="0093604F">
          <w:rPr>
            <w:color w:val="0087CC"/>
            <w:sz w:val="20"/>
            <w:shd w:val="clear" w:color="auto" w:fill="CFE2F3"/>
          </w:rPr>
          <w:t>have to go</w:t>
        </w:r>
      </w:ins>
      <w:r w:rsidRPr="0037753F">
        <w:rPr>
          <w:color w:val="0087CC"/>
          <w:sz w:val="20"/>
          <w:shd w:val="clear" w:color="auto" w:fill="CFE2F3"/>
          <w:rPrChange w:id="512" w:author="Victor Galvan" w:date="2022-11-01T19:12:00Z">
            <w:rPr>
              <w:color w:val="0087CC"/>
              <w:shd w:val="clear" w:color="auto" w:fill="CFE2F3"/>
            </w:rPr>
          </w:rPrChange>
        </w:rPr>
        <w:t>        </w:t>
      </w:r>
      <w:proofErr w:type="gramStart"/>
      <w:r w:rsidRPr="0037753F">
        <w:rPr>
          <w:color w:val="0087CC"/>
          <w:sz w:val="20"/>
          <w:shd w:val="clear" w:color="auto" w:fill="CFE2F3"/>
          <w:rPrChange w:id="513" w:author="Victor Galvan" w:date="2022-11-01T19:12:00Z">
            <w:rPr>
              <w:color w:val="0087CC"/>
              <w:shd w:val="clear" w:color="auto" w:fill="CFE2F3"/>
            </w:rPr>
          </w:rPrChange>
        </w:rPr>
        <w:t>  </w:t>
      </w:r>
      <w:r w:rsidRPr="0037753F">
        <w:rPr>
          <w:sz w:val="20"/>
          <w:rPrChange w:id="514" w:author="Victor Galvan" w:date="2022-11-01T19:12:00Z">
            <w:rPr/>
          </w:rPrChange>
        </w:rPr>
        <w:t xml:space="preserve"> (</w:t>
      </w:r>
      <w:proofErr w:type="gramEnd"/>
      <w:r w:rsidRPr="0037753F">
        <w:rPr>
          <w:sz w:val="20"/>
          <w:rPrChange w:id="515" w:author="Victor Galvan" w:date="2022-11-01T19:12:00Z">
            <w:rPr/>
          </w:rPrChange>
        </w:rPr>
        <w:t>go) to a grocery store to get some food for home soon.</w:t>
      </w:r>
    </w:p>
    <w:p w:rsidR="00990EF6" w:rsidRPr="0037753F" w:rsidRDefault="00990EF6">
      <w:pPr>
        <w:pBdr>
          <w:top w:val="nil"/>
          <w:left w:val="nil"/>
          <w:bottom w:val="nil"/>
          <w:right w:val="nil"/>
          <w:between w:val="nil"/>
        </w:pBdr>
        <w:rPr>
          <w:sz w:val="20"/>
          <w:rPrChange w:id="516" w:author="Victor Galvan" w:date="2022-11-01T19:12:00Z">
            <w:rPr/>
          </w:rPrChange>
        </w:rPr>
      </w:pPr>
    </w:p>
    <w:p w:rsidR="00990EF6" w:rsidRPr="0037753F" w:rsidRDefault="00EA362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rPrChange w:id="517" w:author="Victor Galvan" w:date="2022-11-01T19:12:00Z">
            <w:rPr/>
          </w:rPrChange>
        </w:rPr>
      </w:pPr>
      <w:r w:rsidRPr="0037753F">
        <w:rPr>
          <w:sz w:val="20"/>
          <w:rPrChange w:id="518" w:author="Victor Galvan" w:date="2022-11-01T19:12:00Z">
            <w:rPr/>
          </w:rPrChange>
        </w:rPr>
        <w:t xml:space="preserve">I </w:t>
      </w:r>
      <w:r w:rsidRPr="0037753F">
        <w:rPr>
          <w:color w:val="0087CC"/>
          <w:sz w:val="20"/>
          <w:shd w:val="clear" w:color="auto" w:fill="CFE2F3"/>
          <w:rPrChange w:id="519" w:author="Victor Galvan" w:date="2022-11-01T19:12:00Z">
            <w:rPr>
              <w:color w:val="0087CC"/>
              <w:shd w:val="clear" w:color="auto" w:fill="CFE2F3"/>
            </w:rPr>
          </w:rPrChange>
        </w:rPr>
        <w:t>         </w:t>
      </w:r>
      <w:ins w:id="520" w:author="Victor Galvan" w:date="2022-11-01T19:41:00Z">
        <w:r w:rsidR="0093604F">
          <w:rPr>
            <w:color w:val="0087CC"/>
            <w:sz w:val="20"/>
            <w:shd w:val="clear" w:color="auto" w:fill="CFE2F3"/>
          </w:rPr>
          <w:t>have to take</w:t>
        </w:r>
      </w:ins>
      <w:r w:rsidRPr="0037753F">
        <w:rPr>
          <w:color w:val="0087CC"/>
          <w:sz w:val="20"/>
          <w:shd w:val="clear" w:color="auto" w:fill="CFE2F3"/>
          <w:rPrChange w:id="521" w:author="Victor Galvan" w:date="2022-11-01T19:12:00Z">
            <w:rPr>
              <w:color w:val="0087CC"/>
              <w:shd w:val="clear" w:color="auto" w:fill="CFE2F3"/>
            </w:rPr>
          </w:rPrChange>
        </w:rPr>
        <w:t>          </w:t>
      </w:r>
      <w:r w:rsidRPr="0037753F">
        <w:rPr>
          <w:sz w:val="20"/>
          <w:rPrChange w:id="522" w:author="Victor Galvan" w:date="2022-11-01T19:12:00Z">
            <w:rPr/>
          </w:rPrChange>
        </w:rPr>
        <w:t xml:space="preserve"> (t</w:t>
      </w:r>
      <w:bookmarkStart w:id="523" w:name="_GoBack"/>
      <w:bookmarkEnd w:id="523"/>
      <w:r w:rsidRPr="0037753F">
        <w:rPr>
          <w:sz w:val="20"/>
          <w:rPrChange w:id="524" w:author="Victor Galvan" w:date="2022-11-01T19:12:00Z">
            <w:rPr/>
          </w:rPrChange>
        </w:rPr>
        <w:t>ake) a shower tonight.</w:t>
      </w:r>
    </w:p>
    <w:sectPr w:rsidR="00990EF6" w:rsidRPr="0037753F">
      <w:headerReference w:type="default" r:id="rId20"/>
      <w:headerReference w:type="first" r:id="rId21"/>
      <w:footerReference w:type="first" r:id="rId22"/>
      <w:pgSz w:w="12240" w:h="15840"/>
      <w:pgMar w:top="1440" w:right="1440" w:bottom="1440" w:left="1440" w:header="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03E0D" w:rsidRDefault="00D03E0D">
      <w:pPr>
        <w:spacing w:line="240" w:lineRule="auto"/>
      </w:pPr>
      <w:r>
        <w:separator/>
      </w:r>
    </w:p>
  </w:endnote>
  <w:endnote w:type="continuationSeparator" w:id="0">
    <w:p w:rsidR="00D03E0D" w:rsidRDefault="00D03E0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90EF6" w:rsidRDefault="00990EF6">
    <w:pPr>
      <w:pBdr>
        <w:top w:val="nil"/>
        <w:left w:val="nil"/>
        <w:bottom w:val="nil"/>
        <w:right w:val="nil"/>
        <w:between w:val="nil"/>
      </w:pBd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03E0D" w:rsidRDefault="00D03E0D">
      <w:pPr>
        <w:spacing w:line="240" w:lineRule="auto"/>
      </w:pPr>
      <w:r>
        <w:separator/>
      </w:r>
    </w:p>
  </w:footnote>
  <w:footnote w:type="continuationSeparator" w:id="0">
    <w:p w:rsidR="00D03E0D" w:rsidRDefault="00D03E0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90EF6" w:rsidRDefault="00990EF6">
    <w:pPr>
      <w:pBdr>
        <w:top w:val="nil"/>
        <w:left w:val="nil"/>
        <w:bottom w:val="nil"/>
        <w:right w:val="nil"/>
        <w:between w:val="nil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90EF6" w:rsidRDefault="00EA3621">
    <w:pPr>
      <w:ind w:left="-1440" w:right="-1410"/>
    </w:pPr>
    <w:r>
      <w:rPr>
        <w:noProof/>
        <w:lang w:val="es-MX"/>
      </w:rPr>
      <w:drawing>
        <wp:inline distT="114300" distB="114300" distL="114300" distR="114300">
          <wp:extent cx="7720013" cy="1076348"/>
          <wp:effectExtent l="0" t="0" r="0" b="0"/>
          <wp:docPr id="7" name="image1.jpg" descr="Smrt-Header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 descr="Smrt-Header.jpg"/>
                  <pic:cNvPicPr preferRelativeResize="0"/>
                </pic:nvPicPr>
                <pic:blipFill>
                  <a:blip r:embed="rId1"/>
                  <a:srcRect l="190" r="190"/>
                  <a:stretch>
                    <a:fillRect/>
                  </a:stretch>
                </pic:blipFill>
                <pic:spPr>
                  <a:xfrm>
                    <a:off x="0" y="0"/>
                    <a:ext cx="7720013" cy="107634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:rsidR="00990EF6" w:rsidRDefault="00990EF6">
    <w:pPr>
      <w:pBdr>
        <w:top w:val="nil"/>
        <w:left w:val="nil"/>
        <w:bottom w:val="nil"/>
        <w:right w:val="nil"/>
        <w:between w:val="nil"/>
      </w:pBdr>
      <w:spacing w:line="240" w:lineRule="auto"/>
      <w:ind w:left="-144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D166892"/>
    <w:multiLevelType w:val="multilevel"/>
    <w:tmpl w:val="0D7C90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FA754E0"/>
    <w:multiLevelType w:val="multilevel"/>
    <w:tmpl w:val="A446909C"/>
    <w:lvl w:ilvl="0">
      <w:start w:val="1"/>
      <w:numFmt w:val="bullet"/>
      <w:lvlText w:val="●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FBC613B"/>
    <w:multiLevelType w:val="multilevel"/>
    <w:tmpl w:val="C1904A0C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685A01CE"/>
    <w:multiLevelType w:val="multilevel"/>
    <w:tmpl w:val="E598AD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7C395D03"/>
    <w:multiLevelType w:val="multilevel"/>
    <w:tmpl w:val="F9FE486A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4"/>
  </w:num>
  <w:num w:numId="5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Victor Galvan">
    <w15:presenceInfo w15:providerId="Windows Live" w15:userId="5d6fd57d2083883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proofState w:spelling="clean" w:grammar="clean"/>
  <w:trackRevisions/>
  <w:defaultTabStop w:val="720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0EF6"/>
    <w:rsid w:val="00055155"/>
    <w:rsid w:val="001309D2"/>
    <w:rsid w:val="001579A7"/>
    <w:rsid w:val="00177E7B"/>
    <w:rsid w:val="001A4185"/>
    <w:rsid w:val="00281046"/>
    <w:rsid w:val="0030427C"/>
    <w:rsid w:val="00351141"/>
    <w:rsid w:val="0037753F"/>
    <w:rsid w:val="003E4BE4"/>
    <w:rsid w:val="0042321F"/>
    <w:rsid w:val="0044405F"/>
    <w:rsid w:val="0051191E"/>
    <w:rsid w:val="005246FA"/>
    <w:rsid w:val="00577BA7"/>
    <w:rsid w:val="00683C0E"/>
    <w:rsid w:val="006F733A"/>
    <w:rsid w:val="007B1CDE"/>
    <w:rsid w:val="0093604F"/>
    <w:rsid w:val="00983854"/>
    <w:rsid w:val="00990EF6"/>
    <w:rsid w:val="00A77CCD"/>
    <w:rsid w:val="00AB6D02"/>
    <w:rsid w:val="00AF5DD1"/>
    <w:rsid w:val="00CC6320"/>
    <w:rsid w:val="00D03E0D"/>
    <w:rsid w:val="00D35FDF"/>
    <w:rsid w:val="00D77AC7"/>
    <w:rsid w:val="00D91BAE"/>
    <w:rsid w:val="00DD4596"/>
    <w:rsid w:val="00DF4E0D"/>
    <w:rsid w:val="00E34099"/>
    <w:rsid w:val="00E750AB"/>
    <w:rsid w:val="00E94607"/>
    <w:rsid w:val="00EA3621"/>
    <w:rsid w:val="00EF54D8"/>
    <w:rsid w:val="00FD27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D6295F"/>
  <w15:docId w15:val="{8C50EE91-28B1-4A94-A186-0FFB178E04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6"/>
        <w:szCs w:val="26"/>
        <w:lang w:val="en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200"/>
      <w:outlineLvl w:val="0"/>
    </w:pPr>
    <w:rPr>
      <w:rFonts w:ascii="Trebuchet MS" w:eastAsia="Trebuchet MS" w:hAnsi="Trebuchet MS" w:cs="Trebuchet MS"/>
      <w:sz w:val="32"/>
      <w:szCs w:val="32"/>
    </w:rPr>
  </w:style>
  <w:style w:type="paragraph" w:styleId="Ttulo2">
    <w:name w:val="heading 2"/>
    <w:basedOn w:val="Normal"/>
    <w:next w:val="Normal"/>
    <w:pPr>
      <w:keepNext/>
      <w:keepLines/>
      <w:outlineLvl w:val="1"/>
    </w:pPr>
    <w:rPr>
      <w:b/>
      <w:sz w:val="28"/>
      <w:szCs w:val="28"/>
    </w:rPr>
  </w:style>
  <w:style w:type="paragraph" w:styleId="Ttulo3">
    <w:name w:val="heading 3"/>
    <w:basedOn w:val="Normal"/>
    <w:next w:val="Normal"/>
    <w:pPr>
      <w:keepNext/>
      <w:keepLines/>
      <w:spacing w:before="160"/>
      <w:outlineLvl w:val="2"/>
    </w:pPr>
    <w:rPr>
      <w:rFonts w:ascii="Trebuchet MS" w:eastAsia="Trebuchet MS" w:hAnsi="Trebuchet MS" w:cs="Trebuchet MS"/>
      <w:b/>
      <w:color w:val="666666"/>
      <w:sz w:val="24"/>
      <w:szCs w:val="24"/>
    </w:rPr>
  </w:style>
  <w:style w:type="paragraph" w:styleId="Ttulo4">
    <w:name w:val="heading 4"/>
    <w:basedOn w:val="Normal"/>
    <w:next w:val="Normal"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sz w:val="22"/>
      <w:szCs w:val="22"/>
      <w:u w:val="single"/>
    </w:rPr>
  </w:style>
  <w:style w:type="paragraph" w:styleId="Ttulo5">
    <w:name w:val="heading 5"/>
    <w:basedOn w:val="Normal"/>
    <w:next w:val="Normal"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  <w:sz w:val="22"/>
      <w:szCs w:val="22"/>
    </w:rPr>
  </w:style>
  <w:style w:type="paragraph" w:styleId="Ttulo6">
    <w:name w:val="heading 6"/>
    <w:basedOn w:val="Normal"/>
    <w:next w:val="Normal"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  <w:sz w:val="22"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</w:pPr>
    <w:rPr>
      <w:rFonts w:ascii="Trebuchet MS" w:eastAsia="Trebuchet MS" w:hAnsi="Trebuchet MS" w:cs="Trebuchet MS"/>
      <w:sz w:val="42"/>
      <w:szCs w:val="42"/>
    </w:rPr>
  </w:style>
  <w:style w:type="paragraph" w:styleId="Subttulo">
    <w:name w:val="Subtitle"/>
    <w:basedOn w:val="Normal"/>
    <w:next w:val="Normal"/>
    <w:pPr>
      <w:keepNext/>
      <w:keepLines/>
      <w:spacing w:after="200"/>
    </w:pPr>
    <w:rPr>
      <w:rFonts w:ascii="Trebuchet MS" w:eastAsia="Trebuchet MS" w:hAnsi="Trebuchet MS" w:cs="Trebuchet MS"/>
      <w:i/>
      <w:color w:val="666666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42321F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2321F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BF0A87-05C1-4AA8-816F-56DF96065A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</Pages>
  <Words>713</Words>
  <Characters>3924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Victor Galvan</cp:lastModifiedBy>
  <cp:revision>36</cp:revision>
  <cp:lastPrinted>2022-11-02T02:41:00Z</cp:lastPrinted>
  <dcterms:created xsi:type="dcterms:W3CDTF">2022-11-02T02:12:00Z</dcterms:created>
  <dcterms:modified xsi:type="dcterms:W3CDTF">2022-11-02T02:41:00Z</dcterms:modified>
</cp:coreProperties>
</file>